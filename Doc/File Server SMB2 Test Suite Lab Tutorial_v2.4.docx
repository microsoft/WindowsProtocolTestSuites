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6" Type="http://schemas.microsoft.com/office/2020/02/relationships/classificationlabels" Target="docMetadata/LabelInfo.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91683259"/>
        <w:docPartObj>
          <w:docPartGallery w:val="Cover Pages"/>
          <w:docPartUnique/>
        </w:docPartObj>
      </w:sdtPr>
      <w:sdtContent>
        <w:p w14:paraId="66D65650" w14:textId="7C6C311E" w:rsidR="00A97F37" w:rsidRDefault="006B4C9D">
          <w:r>
            <w:rPr>
              <w:noProof/>
            </w:rPr>
            <mc:AlternateContent>
              <mc:Choice Requires="wpg">
                <w:drawing>
                  <wp:anchor distT="0" distB="0" distL="114300" distR="114300" simplePos="0" relativeHeight="251658243" behindDoc="0" locked="0" layoutInCell="1" allowOverlap="1" wp14:anchorId="5A254380" wp14:editId="19701898">
                    <wp:simplePos x="0" y="0"/>
                    <wp:positionH relativeFrom="page">
                      <wp:posOffset>210185</wp:posOffset>
                    </wp:positionH>
                    <wp:positionV relativeFrom="page">
                      <wp:posOffset>662305</wp:posOffset>
                    </wp:positionV>
                    <wp:extent cx="7304405" cy="1212215"/>
                    <wp:effectExtent l="0" t="0" r="0" b="0"/>
                    <wp:wrapNone/>
                    <wp:docPr id="1197062914"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04405" cy="1212215"/>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1"/>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79C2EF11" id="Group 15" o:spid="_x0000_s1026" style="position:absolute;margin-left:16.55pt;margin-top:52.15pt;width:575.15pt;height:95.45pt;z-index:251658243;mso-width-percent:941;mso-height-percent:121;mso-position-horizontal-relative:page;mso-position-vertical-relative:page;mso-width-percent:941;mso-height-percent:121"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2" o:title="" recolor="t" rotate="t" type="frame"/>
                    </v:rect>
                    <w10:wrap anchorx="page" anchory="page"/>
                  </v:group>
                </w:pict>
              </mc:Fallback>
            </mc:AlternateContent>
          </w:r>
        </w:p>
        <w:p w14:paraId="47BA1760" w14:textId="3D31D8A6" w:rsidR="00A97F37" w:rsidRDefault="006B4C9D">
          <w:pPr>
            <w:spacing w:before="0" w:after="160" w:line="259" w:lineRule="auto"/>
            <w:rPr>
              <w:rFonts w:asciiTheme="majorHAnsi" w:eastAsiaTheme="majorEastAsia" w:hAnsiTheme="majorHAnsi" w:cstheme="majorBidi"/>
              <w:b/>
              <w:spacing w:val="-10"/>
              <w:kern w:val="28"/>
              <w:sz w:val="56"/>
              <w:szCs w:val="56"/>
            </w:rPr>
          </w:pPr>
          <w:r>
            <w:rPr>
              <w:noProof/>
            </w:rPr>
            <mc:AlternateContent>
              <mc:Choice Requires="wps">
                <w:drawing>
                  <wp:anchor distT="0" distB="0" distL="114300" distR="114300" simplePos="0" relativeHeight="251658241" behindDoc="0" locked="0" layoutInCell="1" allowOverlap="1" wp14:anchorId="52C08523" wp14:editId="40C0BD7A">
                    <wp:simplePos x="0" y="0"/>
                    <wp:positionH relativeFrom="page">
                      <wp:posOffset>2838450</wp:posOffset>
                    </wp:positionH>
                    <wp:positionV relativeFrom="page">
                      <wp:posOffset>8648700</wp:posOffset>
                    </wp:positionV>
                    <wp:extent cx="4854575" cy="811530"/>
                    <wp:effectExtent l="0" t="0" r="0" b="0"/>
                    <wp:wrapSquare wrapText="bothSides"/>
                    <wp:docPr id="1185612368"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854575" cy="81153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Content>
                                  <w:p w14:paraId="027DEF34" w14:textId="2595AE38" w:rsidR="00B96409" w:rsidRDefault="00B613B1">
                                    <w:pPr>
                                      <w:pStyle w:val="NoSpacing"/>
                                      <w:jc w:val="right"/>
                                      <w:rPr>
                                        <w:color w:val="595959" w:themeColor="text1" w:themeTint="A6"/>
                                        <w:sz w:val="28"/>
                                        <w:szCs w:val="28"/>
                                      </w:rPr>
                                    </w:pPr>
                                    <w:del w:id="1" w:author="Abiodun Aremu" w:date="2023-08-30T08:36:00Z">
                                      <w:r w:rsidRPr="00193AAE" w:rsidDel="00B613B1">
                                        <w:rPr>
                                          <w:color w:val="1F3864" w:themeColor="accent1" w:themeShade="80"/>
                                          <w:sz w:val="28"/>
                                          <w:szCs w:val="28"/>
                                        </w:rPr>
                                        <w:delText>Microsoft Protocols Test Team</w:delText>
                                      </w:r>
                                    </w:del>
                                    <w:ins w:id="2" w:author="Abiodun Aremu" w:date="2023-08-30T08:36:00Z">
                                      <w:r w:rsidRPr="00193AAE">
                                        <w:rPr>
                                          <w:color w:val="1F3864" w:themeColor="accent1" w:themeShade="80"/>
                                          <w:sz w:val="28"/>
                                          <w:szCs w:val="28"/>
                                        </w:rPr>
                                        <w:t xml:space="preserve">Microsoft </w:t>
                                      </w:r>
                                    </w:ins>
                                    <w:ins w:id="3" w:author="Abiodun Aremu" w:date="2023-08-30T08:37:00Z">
                                      <w:r>
                                        <w:rPr>
                                          <w:color w:val="1F3864" w:themeColor="accent1" w:themeShade="80"/>
                                          <w:sz w:val="28"/>
                                          <w:szCs w:val="28"/>
                                        </w:rPr>
                                        <w:t xml:space="preserve">Windows </w:t>
                                      </w:r>
                                    </w:ins>
                                    <w:ins w:id="4" w:author="Abiodun Aremu" w:date="2023-08-30T08:36:00Z">
                                      <w:r w:rsidRPr="00193AAE">
                                        <w:rPr>
                                          <w:color w:val="1F3864" w:themeColor="accent1" w:themeShade="80"/>
                                          <w:sz w:val="28"/>
                                          <w:szCs w:val="28"/>
                                        </w:rPr>
                                        <w:t>Protocols Test Team</w:t>
                                      </w:r>
                                    </w:ins>
                                  </w:p>
                                </w:sdtContent>
                              </w:sdt>
                              <w:p w14:paraId="344E60BA" w14:textId="7AC05D64" w:rsidR="00B96409" w:rsidRDefault="00DD1DD9"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Content>
                                    <w:r w:rsidR="00B96409">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2C08523" id="_x0000_t202" coordsize="21600,21600" o:spt="202" path="m,l,21600r21600,l21600,xe">
                    <v:stroke joinstyle="miter"/>
                    <v:path gradientshapeok="t" o:connecttype="rect"/>
                  </v:shapetype>
                  <v:shape id="Text Box 13" o:spid="_x0000_s1026" type="#_x0000_t202" style="position:absolute;margin-left:223.5pt;margin-top:681pt;width:382.25pt;height:63.9pt;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" filled="f" stroked="f" strokeweight=".5pt">
                    <v:textbox inset="126pt,0,54pt,0">
                      <w:txbxContent>
                        <w:sdt>
                          <w:sdtPr>
                            <w:rPr>
                              <w:color w:val="1F3864" w:themeColor="accent1" w:themeShade="80"/>
                              <w:sz w:val="28"/>
                              <w:szCs w:val="28"/>
                            </w:rPr>
                            <w:alias w:val="Author"/>
                            <w:tag w:val=""/>
                            <w:id w:val="-1401056561"/>
                            <w:dataBinding w:prefixMappings="xmlns:ns0='http://purl.org/dc/elements/1.1/' xmlns:ns1='http://schemas.openxmlformats.org/package/2006/metadata/core-properties' " w:xpath="/ns1:coreProperties[1]/ns0:creator[1]" w:storeItemID="{6C3C8BC8-F283-45AE-878A-BAB7291924A1}"/>
                            <w:text/>
                          </w:sdtPr>
                          <w:sdtContent>
                            <w:p w14:paraId="027DEF34" w14:textId="2595AE38" w:rsidR="00B96409" w:rsidRDefault="00B613B1">
                              <w:pPr>
                                <w:pStyle w:val="NoSpacing"/>
                                <w:jc w:val="right"/>
                                <w:rPr>
                                  <w:color w:val="595959" w:themeColor="text1" w:themeTint="A6"/>
                                  <w:sz w:val="28"/>
                                  <w:szCs w:val="28"/>
                                </w:rPr>
                              </w:pPr>
                              <w:del w:id="5" w:author="Abiodun Aremu" w:date="2023-08-30T08:36:00Z">
                                <w:r w:rsidRPr="00193AAE" w:rsidDel="00B613B1">
                                  <w:rPr>
                                    <w:color w:val="1F3864" w:themeColor="accent1" w:themeShade="80"/>
                                    <w:sz w:val="28"/>
                                    <w:szCs w:val="28"/>
                                  </w:rPr>
                                  <w:delText>Microsoft Protocols Test Team</w:delText>
                                </w:r>
                              </w:del>
                              <w:ins w:id="6" w:author="Abiodun Aremu" w:date="2023-08-30T08:36:00Z">
                                <w:r w:rsidRPr="00193AAE">
                                  <w:rPr>
                                    <w:color w:val="1F3864" w:themeColor="accent1" w:themeShade="80"/>
                                    <w:sz w:val="28"/>
                                    <w:szCs w:val="28"/>
                                  </w:rPr>
                                  <w:t xml:space="preserve">Microsoft </w:t>
                                </w:r>
                              </w:ins>
                              <w:ins w:id="7" w:author="Abiodun Aremu" w:date="2023-08-30T08:37:00Z">
                                <w:r>
                                  <w:rPr>
                                    <w:color w:val="1F3864" w:themeColor="accent1" w:themeShade="80"/>
                                    <w:sz w:val="28"/>
                                    <w:szCs w:val="28"/>
                                  </w:rPr>
                                  <w:t xml:space="preserve">Windows </w:t>
                                </w:r>
                              </w:ins>
                              <w:ins w:id="8" w:author="Abiodun Aremu" w:date="2023-08-30T08:36:00Z">
                                <w:r w:rsidRPr="00193AAE">
                                  <w:rPr>
                                    <w:color w:val="1F3864" w:themeColor="accent1" w:themeShade="80"/>
                                    <w:sz w:val="28"/>
                                    <w:szCs w:val="28"/>
                                  </w:rPr>
                                  <w:t>Protocols Test Team</w:t>
                                </w:r>
                              </w:ins>
                            </w:p>
                          </w:sdtContent>
                        </w:sdt>
                        <w:p w14:paraId="344E60BA" w14:textId="7AC05D64" w:rsidR="00B96409" w:rsidRDefault="00DD1DD9" w:rsidP="003458D3">
                          <w:pPr>
                            <w:pStyle w:val="NoSpacing"/>
                            <w:ind w:right="90"/>
                            <w:jc w:val="right"/>
                            <w:rPr>
                              <w:color w:val="595959" w:themeColor="text1" w:themeTint="A6"/>
                              <w:sz w:val="18"/>
                              <w:szCs w:val="18"/>
                            </w:rPr>
                          </w:pPr>
                          <w:sdt>
                            <w:sdtPr>
                              <w:rPr>
                                <w:color w:val="595959" w:themeColor="text1" w:themeTint="A6"/>
                                <w:sz w:val="18"/>
                                <w:szCs w:val="18"/>
                              </w:rPr>
                              <w:alias w:val="Email"/>
                              <w:tag w:val="Email"/>
                              <w:id w:val="2015491388"/>
                              <w:showingPlcHdr/>
                              <w:dataBinding w:prefixMappings="xmlns:ns0='http://schemas.microsoft.com/office/2006/coverPageProps' " w:xpath="/ns0:CoverPageProperties[1]/ns0:CompanyEmail[1]" w:storeItemID="{55AF091B-3C7A-41E3-B477-F2FDAA23CFDA}"/>
                              <w:text/>
                            </w:sdtPr>
                            <w:sdtContent>
                              <w:r w:rsidR="00B96409">
                                <w:rPr>
                                  <w:color w:val="595959" w:themeColor="text1" w:themeTint="A6"/>
                                  <w:sz w:val="18"/>
                                  <w:szCs w:val="18"/>
                                </w:rPr>
                                <w:t xml:space="preserve">     </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42" behindDoc="0" locked="0" layoutInCell="1" allowOverlap="1" wp14:anchorId="75E1A629" wp14:editId="2BBE9B64">
                    <wp:simplePos x="0" y="0"/>
                    <wp:positionH relativeFrom="page">
                      <wp:posOffset>2476500</wp:posOffset>
                    </wp:positionH>
                    <wp:positionV relativeFrom="page">
                      <wp:posOffset>6191250</wp:posOffset>
                    </wp:positionV>
                    <wp:extent cx="5066030" cy="372110"/>
                    <wp:effectExtent l="0" t="0" r="0" b="0"/>
                    <wp:wrapSquare wrapText="bothSides"/>
                    <wp:docPr id="1896570996"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66030" cy="372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0</wp14:pctWidth>
                    </wp14:sizeRelH>
                    <wp14:sizeRelV relativeFrom="page">
                      <wp14:pctHeight>10000</wp14:pctHeight>
                    </wp14:sizeRelV>
                  </wp:anchor>
                </w:drawing>
              </mc:Choice>
              <mc:Fallback>
                <w:pict>
                  <v:shape w14:anchorId="75E1A629" id="Text Box 11" o:spid="_x0000_s1027" type="#_x0000_t202" style="position:absolute;margin-left:195pt;margin-top:487.5pt;width:398.9pt;height:29.3pt;z-index:251658242;visibility:visible;mso-wrap-style:square;mso-width-percent:0;mso-height-percent:100;mso-wrap-distance-left:9pt;mso-wrap-distance-top:0;mso-wrap-distance-right:9pt;mso-wrap-distance-bottom:0;mso-position-horizontal:absolute;mso-position-horizontal-relative:page;mso-position-vertical:absolute;mso-position-vertical-relative:page;mso-width-percent:0;mso-height-percent:1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" filled="f" stroked="f" strokeweight=".5pt">
                    <v:textbox style="mso-fit-shape-to-text:t" inset="126pt,0,54pt,0">
                      <w:txbxContent>
                        <w:p w14:paraId="12E9B845" w14:textId="77777777" w:rsidR="00B96409" w:rsidRDefault="00B96409">
                          <w:pPr>
                            <w:pStyle w:val="NoSpacing"/>
                            <w:jc w:val="right"/>
                            <w:rPr>
                              <w:color w:val="4472C4" w:themeColor="accent1"/>
                              <w:sz w:val="28"/>
                              <w:szCs w:val="28"/>
                            </w:rPr>
                          </w:pPr>
                          <w:r>
                            <w:rPr>
                              <w:color w:val="4472C4" w:themeColor="accent1"/>
                              <w:sz w:val="28"/>
                              <w:szCs w:val="28"/>
                            </w:rPr>
                            <w:t>Abstract</w:t>
                          </w:r>
                        </w:p>
                        <w:sdt>
                          <w:sdtPr>
                            <w:rPr>
                              <w:color w:val="1F3864" w:themeColor="accent1" w:themeShade="80"/>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14:paraId="2B4EF44D" w14:textId="6B783D2B" w:rsidR="00B96409" w:rsidRDefault="00B96409">
                              <w:pPr>
                                <w:pStyle w:val="NoSpacing"/>
                                <w:jc w:val="right"/>
                                <w:rPr>
                                  <w:color w:val="595959" w:themeColor="text1" w:themeTint="A6"/>
                                  <w:sz w:val="20"/>
                                  <w:szCs w:val="20"/>
                                </w:rPr>
                              </w:pPr>
                              <w:r w:rsidRPr="00193AAE">
                                <w:rPr>
                                  <w:color w:val="1F3864" w:themeColor="accent1" w:themeShade="80"/>
                                  <w:sz w:val="20"/>
                                  <w:szCs w:val="20"/>
                                </w:rPr>
                                <w:t>Training in File Server-SMB2 Test Suite Technology</w:t>
                              </w:r>
                            </w:p>
                          </w:sdtContent>
                        </w:sdt>
                      </w:txbxContent>
                    </v:textbox>
                    <w10:wrap type="square" anchorx="page" anchory="page"/>
                  </v:shape>
                </w:pict>
              </mc:Fallback>
            </mc:AlternateContent>
          </w:r>
          <w:r>
            <w:rPr>
              <w:noProof/>
            </w:rPr>
            <mc:AlternateContent>
              <mc:Choice Requires="wps">
                <w:drawing>
                  <wp:anchor distT="45720" distB="45720" distL="114300" distR="114300" simplePos="0" relativeHeight="251658244" behindDoc="0" locked="0" layoutInCell="1" allowOverlap="1" wp14:anchorId="4D49B2A7" wp14:editId="5FACA539">
                    <wp:simplePos x="0" y="0"/>
                    <wp:positionH relativeFrom="column">
                      <wp:posOffset>222885</wp:posOffset>
                    </wp:positionH>
                    <wp:positionV relativeFrom="paragraph">
                      <wp:posOffset>7742555</wp:posOffset>
                    </wp:positionV>
                    <wp:extent cx="2562225" cy="457835"/>
                    <wp:effectExtent l="0" t="0" r="9525" b="0"/>
                    <wp:wrapSquare wrapText="bothSides"/>
                    <wp:docPr id="2081149498"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2225" cy="457835"/>
                            </a:xfrm>
                            <a:prstGeom prst="rect">
                              <a:avLst/>
                            </a:prstGeom>
                            <a:solidFill>
                              <a:srgbClr val="FFFFFF"/>
                            </a:solidFill>
                            <a:ln w="9525">
                              <a:solidFill>
                                <a:schemeClr val="bg1"/>
                              </a:solidFill>
                              <a:miter lim="800000"/>
                              <a:headEnd/>
                              <a:tailEnd/>
                            </a:ln>
                          </wps:spPr>
                          <wps:txbx>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79DB0DB0" w:rsidR="00B96409" w:rsidRPr="00193AAE" w:rsidRDefault="00D05040" w:rsidP="00D716BC">
                                <w:pPr>
                                  <w:spacing w:before="0" w:after="0"/>
                                  <w:rPr>
                                    <w:rFonts w:asciiTheme="minorHAnsi" w:hAnsiTheme="minorHAnsi" w:cstheme="minorHAnsi"/>
                                    <w:color w:val="1F3864" w:themeColor="accent1" w:themeShade="80"/>
                                    <w:sz w:val="18"/>
                                    <w:szCs w:val="18"/>
                                  </w:rPr>
                                </w:pPr>
                                <w:r>
                                  <w:rPr>
                                    <w:rFonts w:asciiTheme="minorHAnsi" w:hAnsiTheme="minorHAnsi" w:cstheme="minorHAnsi"/>
                                    <w:color w:val="1F3864" w:themeColor="accent1" w:themeShade="80"/>
                                    <w:sz w:val="18"/>
                                    <w:szCs w:val="18"/>
                                  </w:rPr>
                                  <w:t>Abiodun Aremu</w:t>
                                </w:r>
                                <w:r w:rsidR="00B96409" w:rsidRPr="00193AAE">
                                  <w:rPr>
                                    <w:rFonts w:asciiTheme="minorHAnsi" w:hAnsiTheme="minorHAnsi" w:cstheme="minorHAnsi"/>
                                    <w:color w:val="1F3864" w:themeColor="accent1" w:themeShade="80"/>
                                    <w:sz w:val="18"/>
                                    <w:szCs w:val="18"/>
                                  </w:rPr>
                                  <w:t xml:space="preserve"> | </w:t>
                                </w:r>
                                <w:r w:rsidR="00730C83" w:rsidRPr="00730C83">
                                  <w:rPr>
                                    <w:rFonts w:asciiTheme="minorHAnsi" w:hAnsiTheme="minorHAnsi" w:cstheme="minorHAnsi"/>
                                    <w:color w:val="1F3864" w:themeColor="accent1" w:themeShade="80"/>
                                    <w:sz w:val="18"/>
                                    <w:szCs w:val="18"/>
                                  </w:rPr>
                                  <w:t>Microsoft</w:t>
                                </w:r>
                                <w:r w:rsidR="00730C83">
                                  <w:rPr>
                                    <w:rFonts w:asciiTheme="minorHAnsi" w:hAnsiTheme="minorHAnsi" w:cstheme="minorHAnsi"/>
                                    <w:color w:val="1F3864" w:themeColor="accent1" w:themeShade="80"/>
                                    <w:sz w:val="18"/>
                                    <w:szCs w:val="18"/>
                                  </w:rPr>
                                  <w:t xml:space="preserve"> </w:t>
                                </w:r>
                                <w:r>
                                  <w:rPr>
                                    <w:rFonts w:asciiTheme="minorHAnsi" w:hAnsiTheme="minorHAnsi" w:cstheme="minorHAnsi"/>
                                    <w:color w:val="1F3864" w:themeColor="accent1" w:themeShade="80"/>
                                    <w:sz w:val="18"/>
                                    <w:szCs w:val="18"/>
                                  </w:rPr>
                                  <w:t>Software Engineer</w:t>
                                </w:r>
                                <w:r w:rsidR="00CC5B09">
                                  <w:rPr>
                                    <w:rFonts w:asciiTheme="minorHAnsi" w:hAnsiTheme="minorHAnsi" w:cstheme="minorHAnsi"/>
                                    <w:color w:val="1F3864" w:themeColor="accent1" w:themeShade="80"/>
                                    <w:sz w:val="18"/>
                                    <w:szCs w:val="18"/>
                                  </w:rPr>
                                  <w:t xml:space="preserve"> II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49B2A7" id="Text Box 9" o:spid="_x0000_s1028" type="#_x0000_t202" style="position:absolute;margin-left:17.55pt;margin-top:609.65pt;width:201.75pt;height:36.05pt;z-index:25165824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" strokecolor="white [3212]">
                    <v:textbox style="mso-fit-shape-to-text:t">
                      <w:txbxContent>
                        <w:p w14:paraId="27187DF7" w14:textId="40837B18" w:rsidR="00B96409" w:rsidRPr="00193AAE" w:rsidRDefault="00B96409" w:rsidP="00D716BC">
                          <w:pPr>
                            <w:spacing w:before="0" w:after="0"/>
                            <w:rPr>
                              <w:rFonts w:asciiTheme="minorHAnsi" w:hAnsiTheme="minorHAnsi" w:cstheme="minorHAnsi"/>
                              <w:color w:val="1F3864" w:themeColor="accent1" w:themeShade="80"/>
                              <w:sz w:val="28"/>
                              <w:szCs w:val="28"/>
                            </w:rPr>
                          </w:pPr>
                          <w:r w:rsidRPr="00193AAE">
                            <w:rPr>
                              <w:rFonts w:asciiTheme="minorHAnsi" w:hAnsiTheme="minorHAnsi" w:cstheme="minorHAnsi"/>
                              <w:color w:val="1F3864" w:themeColor="accent1" w:themeShade="80"/>
                              <w:sz w:val="28"/>
                              <w:szCs w:val="28"/>
                            </w:rPr>
                            <w:t>Author</w:t>
                          </w:r>
                        </w:p>
                        <w:p w14:paraId="018497F8" w14:textId="79DB0DB0" w:rsidR="00B96409" w:rsidRPr="00193AAE" w:rsidRDefault="00D05040" w:rsidP="00D716BC">
                          <w:pPr>
                            <w:spacing w:before="0" w:after="0"/>
                            <w:rPr>
                              <w:rFonts w:asciiTheme="minorHAnsi" w:hAnsiTheme="minorHAnsi" w:cstheme="minorHAnsi"/>
                              <w:color w:val="1F3864" w:themeColor="accent1" w:themeShade="80"/>
                              <w:sz w:val="18"/>
                              <w:szCs w:val="18"/>
                            </w:rPr>
                          </w:pPr>
                          <w:r>
                            <w:rPr>
                              <w:rFonts w:asciiTheme="minorHAnsi" w:hAnsiTheme="minorHAnsi" w:cstheme="minorHAnsi"/>
                              <w:color w:val="1F3864" w:themeColor="accent1" w:themeShade="80"/>
                              <w:sz w:val="18"/>
                              <w:szCs w:val="18"/>
                            </w:rPr>
                            <w:t>Abiodun Aremu</w:t>
                          </w:r>
                          <w:r w:rsidR="00B96409" w:rsidRPr="00193AAE">
                            <w:rPr>
                              <w:rFonts w:asciiTheme="minorHAnsi" w:hAnsiTheme="minorHAnsi" w:cstheme="minorHAnsi"/>
                              <w:color w:val="1F3864" w:themeColor="accent1" w:themeShade="80"/>
                              <w:sz w:val="18"/>
                              <w:szCs w:val="18"/>
                            </w:rPr>
                            <w:t xml:space="preserve"> | </w:t>
                          </w:r>
                          <w:r w:rsidR="00730C83" w:rsidRPr="00730C83">
                            <w:rPr>
                              <w:rFonts w:asciiTheme="minorHAnsi" w:hAnsiTheme="minorHAnsi" w:cstheme="minorHAnsi"/>
                              <w:color w:val="1F3864" w:themeColor="accent1" w:themeShade="80"/>
                              <w:sz w:val="18"/>
                              <w:szCs w:val="18"/>
                            </w:rPr>
                            <w:t>Microsoft</w:t>
                          </w:r>
                          <w:r w:rsidR="00730C83">
                            <w:rPr>
                              <w:rFonts w:asciiTheme="minorHAnsi" w:hAnsiTheme="minorHAnsi" w:cstheme="minorHAnsi"/>
                              <w:color w:val="1F3864" w:themeColor="accent1" w:themeShade="80"/>
                              <w:sz w:val="18"/>
                              <w:szCs w:val="18"/>
                            </w:rPr>
                            <w:t xml:space="preserve"> </w:t>
                          </w:r>
                          <w:r>
                            <w:rPr>
                              <w:rFonts w:asciiTheme="minorHAnsi" w:hAnsiTheme="minorHAnsi" w:cstheme="minorHAnsi"/>
                              <w:color w:val="1F3864" w:themeColor="accent1" w:themeShade="80"/>
                              <w:sz w:val="18"/>
                              <w:szCs w:val="18"/>
                            </w:rPr>
                            <w:t>Software Engineer</w:t>
                          </w:r>
                          <w:r w:rsidR="00CC5B09">
                            <w:rPr>
                              <w:rFonts w:asciiTheme="minorHAnsi" w:hAnsiTheme="minorHAnsi" w:cstheme="minorHAnsi"/>
                              <w:color w:val="1F3864" w:themeColor="accent1" w:themeShade="80"/>
                              <w:sz w:val="18"/>
                              <w:szCs w:val="18"/>
                            </w:rPr>
                            <w:t xml:space="preserve"> II</w:t>
                          </w:r>
                        </w:p>
                      </w:txbxContent>
                    </v:textbox>
                    <w10:wrap type="square"/>
                  </v:shape>
                </w:pict>
              </mc:Fallback>
            </mc:AlternateContent>
          </w:r>
          <w:r>
            <w:rPr>
              <w:noProof/>
            </w:rPr>
            <mc:AlternateContent>
              <mc:Choice Requires="wps">
                <w:drawing>
                  <wp:anchor distT="0" distB="0" distL="114300" distR="114300" simplePos="0" relativeHeight="251658240" behindDoc="0" locked="0" layoutInCell="1" allowOverlap="1" wp14:anchorId="7EA9DCF8" wp14:editId="78D99B63">
                    <wp:simplePos x="0" y="0"/>
                    <wp:positionH relativeFrom="page">
                      <wp:posOffset>228600</wp:posOffset>
                    </wp:positionH>
                    <wp:positionV relativeFrom="page">
                      <wp:posOffset>3644900</wp:posOffset>
                    </wp:positionV>
                    <wp:extent cx="7313930" cy="1927860"/>
                    <wp:effectExtent l="0" t="0" r="0" b="0"/>
                    <wp:wrapSquare wrapText="bothSides"/>
                    <wp:docPr id="277081377" name="Text Box 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313930" cy="19278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7EA1318" w14:textId="2671A446" w:rsidR="00B96409" w:rsidRDefault="00DD1DD9"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96409" w:rsidRPr="00193AAE">
                                      <w:rPr>
                                        <w:b/>
                                        <w:color w:val="1F3864" w:themeColor="accent1" w:themeShade="80"/>
                                        <w:sz w:val="48"/>
                                        <w:szCs w:val="48"/>
                                      </w:rPr>
                                      <w:t>File Server-SMB2 Test Suite</w:t>
                                    </w:r>
                                  </w:sdtContent>
                                </w:sdt>
                              </w:p>
                              <w:p w14:paraId="19EB8060" w14:textId="335232D2"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F60254">
                                  <w:rPr>
                                    <w:color w:val="1F3864" w:themeColor="accent1" w:themeShade="80"/>
                                    <w:sz w:val="36"/>
                                    <w:szCs w:val="36"/>
                                  </w:rPr>
                                  <w:t>4</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5666AD57" w:rsidR="00B96409" w:rsidRDefault="005C3A3F">
                                <w:pPr>
                                  <w:jc w:val="right"/>
                                  <w:rPr>
                                    <w:smallCaps/>
                                    <w:color w:val="404040" w:themeColor="text1" w:themeTint="BF"/>
                                    <w:sz w:val="36"/>
                                    <w:szCs w:val="36"/>
                                  </w:rPr>
                                </w:pPr>
                                <w:r>
                                  <w:rPr>
                                    <w:color w:val="1F3864" w:themeColor="accent1" w:themeShade="80"/>
                                  </w:rPr>
                                  <w:t>September</w:t>
                                </w:r>
                                <w:r w:rsidR="002103C9" w:rsidRPr="00193AAE">
                                  <w:rPr>
                                    <w:color w:val="1F3864" w:themeColor="accent1" w:themeShade="80"/>
                                  </w:rPr>
                                  <w:t xml:space="preserve"> </w:t>
                                </w:r>
                                <w:r w:rsidR="00B96409" w:rsidRPr="00193AAE">
                                  <w:rPr>
                                    <w:color w:val="1F3864" w:themeColor="accent1" w:themeShade="80"/>
                                  </w:rPr>
                                  <w:t>202</w:t>
                                </w:r>
                                <w:r w:rsidR="00F60254">
                                  <w:rPr>
                                    <w:color w:val="1F3864" w:themeColor="accent1" w:themeShade="80"/>
                                  </w:rPr>
                                  <w:t>3</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w14:anchorId="7EA9DCF8" id="Text Box 7" o:spid="_x0000_s1029" type="#_x0000_t202" style="position:absolute;margin-left:18pt;margin-top:287pt;width:575.9pt;height:151.8pt;z-index:251658240;visibility:visible;mso-wrap-style:square;mso-width-percent:941;mso-height-percent:0;mso-wrap-distance-left:9pt;mso-wrap-distance-top:0;mso-wrap-distance-right:9pt;mso-wrap-distance-bottom:0;mso-position-horizontal:absolute;mso-position-horizontal-relative:page;mso-position-vertical:absolute;mso-position-vertical-relative:page;mso-width-percent:941;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" filled="f" stroked="f" strokeweight=".5pt">
                    <v:textbox inset="126pt,0,54pt,0">
                      <w:txbxContent>
                        <w:p w14:paraId="67EA1318" w14:textId="2671A446" w:rsidR="00B96409" w:rsidRDefault="00DD1DD9" w:rsidP="00114471">
                          <w:pPr>
                            <w:jc w:val="right"/>
                            <w:rPr>
                              <w:color w:val="4472C4" w:themeColor="accent1"/>
                              <w:sz w:val="64"/>
                              <w:szCs w:val="64"/>
                            </w:rPr>
                          </w:pPr>
                          <w:sdt>
                            <w:sdtPr>
                              <w:rPr>
                                <w:b/>
                                <w:color w:val="1F3864" w:themeColor="accent1" w:themeShade="80"/>
                                <w:sz w:val="48"/>
                                <w:szCs w:val="48"/>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Content>
                              <w:r w:rsidR="00B96409" w:rsidRPr="00193AAE">
                                <w:rPr>
                                  <w:b/>
                                  <w:color w:val="1F3864" w:themeColor="accent1" w:themeShade="80"/>
                                  <w:sz w:val="48"/>
                                  <w:szCs w:val="48"/>
                                </w:rPr>
                                <w:t>File Server-SMB2 Test Suite</w:t>
                              </w:r>
                            </w:sdtContent>
                          </w:sdt>
                        </w:p>
                        <w:p w14:paraId="19EB8060" w14:textId="335232D2" w:rsidR="00B96409" w:rsidRPr="00193AAE" w:rsidRDefault="00B96409">
                          <w:pPr>
                            <w:jc w:val="right"/>
                            <w:rPr>
                              <w:color w:val="1F3864" w:themeColor="accent1" w:themeShade="80"/>
                              <w:sz w:val="36"/>
                              <w:szCs w:val="36"/>
                            </w:rPr>
                          </w:pPr>
                          <w:r w:rsidRPr="00193AAE">
                            <w:rPr>
                              <w:color w:val="1F3864" w:themeColor="accent1" w:themeShade="80"/>
                              <w:sz w:val="36"/>
                              <w:szCs w:val="36"/>
                            </w:rPr>
                            <w:t>Version 2.</w:t>
                          </w:r>
                          <w:r w:rsidR="00F60254">
                            <w:rPr>
                              <w:color w:val="1F3864" w:themeColor="accent1" w:themeShade="80"/>
                              <w:sz w:val="36"/>
                              <w:szCs w:val="36"/>
                            </w:rPr>
                            <w:t>4</w:t>
                          </w:r>
                        </w:p>
                        <w:p w14:paraId="7AA891A1" w14:textId="77777777" w:rsidR="00B96409" w:rsidRPr="00193AAE" w:rsidRDefault="00B96409">
                          <w:pPr>
                            <w:jc w:val="right"/>
                            <w:rPr>
                              <w:b/>
                              <w:color w:val="1F3864" w:themeColor="accent1" w:themeShade="80"/>
                              <w:sz w:val="36"/>
                              <w:szCs w:val="36"/>
                            </w:rPr>
                          </w:pPr>
                          <w:r w:rsidRPr="00193AAE">
                            <w:rPr>
                              <w:b/>
                              <w:color w:val="1F3864" w:themeColor="accent1" w:themeShade="80"/>
                              <w:sz w:val="36"/>
                              <w:szCs w:val="36"/>
                            </w:rPr>
                            <w:t>Tutorial</w:t>
                          </w:r>
                        </w:p>
                        <w:p w14:paraId="2FE7B484" w14:textId="5666AD57" w:rsidR="00B96409" w:rsidRDefault="005C3A3F">
                          <w:pPr>
                            <w:jc w:val="right"/>
                            <w:rPr>
                              <w:smallCaps/>
                              <w:color w:val="404040" w:themeColor="text1" w:themeTint="BF"/>
                              <w:sz w:val="36"/>
                              <w:szCs w:val="36"/>
                            </w:rPr>
                          </w:pPr>
                          <w:r>
                            <w:rPr>
                              <w:color w:val="1F3864" w:themeColor="accent1" w:themeShade="80"/>
                            </w:rPr>
                            <w:t>September</w:t>
                          </w:r>
                          <w:r w:rsidR="002103C9" w:rsidRPr="00193AAE">
                            <w:rPr>
                              <w:color w:val="1F3864" w:themeColor="accent1" w:themeShade="80"/>
                            </w:rPr>
                            <w:t xml:space="preserve"> </w:t>
                          </w:r>
                          <w:r w:rsidR="00B96409" w:rsidRPr="00193AAE">
                            <w:rPr>
                              <w:color w:val="1F3864" w:themeColor="accent1" w:themeShade="80"/>
                            </w:rPr>
                            <w:t>202</w:t>
                          </w:r>
                          <w:r w:rsidR="00F60254">
                            <w:rPr>
                              <w:color w:val="1F3864" w:themeColor="accent1" w:themeShade="80"/>
                            </w:rPr>
                            <w:t>3</w:t>
                          </w:r>
                        </w:p>
                      </w:txbxContent>
                    </v:textbox>
                    <w10:wrap type="square" anchorx="page" anchory="page"/>
                  </v:shape>
                </w:pict>
              </mc:Fallback>
            </mc:AlternateContent>
          </w:r>
          <w:r w:rsidR="00A97F37">
            <w:br w:type="page"/>
          </w:r>
          <w:commentRangeStart w:id="9"/>
          <w:commentRangeStart w:id="10"/>
          <w:commentRangeEnd w:id="9"/>
          <w:r w:rsidR="00DA4ABA">
            <w:rPr>
              <w:rStyle w:val="CommentReference"/>
            </w:rPr>
            <w:commentReference w:id="9"/>
          </w:r>
          <w:commentRangeEnd w:id="10"/>
          <w:r w:rsidR="00DD1DD9">
            <w:rPr>
              <w:rStyle w:val="CommentReference"/>
            </w:rPr>
            <w:commentReference w:id="10"/>
          </w:r>
        </w:p>
      </w:sdtContent>
    </w:sdt>
    <w:p w14:paraId="491F8F52" w14:textId="72B38AD5" w:rsidR="00BA59FD" w:rsidRPr="00BA59FD" w:rsidRDefault="00BA59FD" w:rsidP="000753AB">
      <w:pPr>
        <w:rPr>
          <w:b/>
          <w:sz w:val="32"/>
          <w:szCs w:val="32"/>
        </w:rPr>
      </w:pPr>
      <w:r w:rsidRPr="00193AAE">
        <w:rPr>
          <w:b/>
          <w:color w:val="1F3864" w:themeColor="accent1" w:themeShade="80"/>
          <w:sz w:val="32"/>
          <w:szCs w:val="32"/>
        </w:rPr>
        <w:lastRenderedPageBreak/>
        <w:t>Table of Contents</w:t>
      </w:r>
    </w:p>
    <w:p w14:paraId="731AFC8B" w14:textId="0D86032C" w:rsidR="002F2C1E" w:rsidRDefault="00114471">
      <w:pPr>
        <w:pStyle w:val="TOC2"/>
        <w:rPr>
          <w:rFonts w:asciiTheme="minorHAnsi" w:eastAsiaTheme="minorEastAsia" w:hAnsiTheme="minorHAnsi"/>
          <w:b w:val="0"/>
          <w:bCs w:val="0"/>
          <w:color w:val="auto"/>
          <w:sz w:val="22"/>
        </w:rPr>
      </w:pPr>
      <w:r>
        <w:fldChar w:fldCharType="begin"/>
      </w:r>
      <w:r>
        <w:instrText xml:space="preserve"> TOC \h \z \t "Heading 1,2,Heading 2,3,Heading 3,4,Heading 4,5,Heading 5,6,Heading 6,7,Title,1" </w:instrText>
      </w:r>
      <w:r>
        <w:fldChar w:fldCharType="separate"/>
      </w:r>
      <w:hyperlink w:anchor="_Toc113037942" w:history="1">
        <w:r w:rsidR="002F2C1E" w:rsidRPr="00966262">
          <w:rPr>
            <w:rStyle w:val="Hyperlink"/>
          </w:rPr>
          <w:t>1.0  Introduction</w:t>
        </w:r>
        <w:r w:rsidR="002F2C1E">
          <w:rPr>
            <w:webHidden/>
          </w:rPr>
          <w:tab/>
        </w:r>
        <w:r w:rsidR="002F2C1E">
          <w:rPr>
            <w:webHidden/>
          </w:rPr>
          <w:fldChar w:fldCharType="begin"/>
        </w:r>
        <w:r w:rsidR="002F2C1E">
          <w:rPr>
            <w:webHidden/>
          </w:rPr>
          <w:instrText xml:space="preserve"> PAGEREF _Toc113037942 \h </w:instrText>
        </w:r>
        <w:r w:rsidR="002F2C1E">
          <w:rPr>
            <w:webHidden/>
          </w:rPr>
        </w:r>
        <w:r w:rsidR="002F2C1E">
          <w:rPr>
            <w:webHidden/>
          </w:rPr>
          <w:fldChar w:fldCharType="separate"/>
        </w:r>
        <w:r w:rsidR="00A158CE">
          <w:rPr>
            <w:webHidden/>
          </w:rPr>
          <w:t>3</w:t>
        </w:r>
        <w:r w:rsidR="002F2C1E">
          <w:rPr>
            <w:webHidden/>
          </w:rPr>
          <w:fldChar w:fldCharType="end"/>
        </w:r>
      </w:hyperlink>
    </w:p>
    <w:p w14:paraId="6D575C0D" w14:textId="728C6428" w:rsidR="002F2C1E" w:rsidRDefault="00DD1DD9" w:rsidP="00BF0105">
      <w:pPr>
        <w:pStyle w:val="TOC3"/>
        <w:rPr>
          <w:rFonts w:asciiTheme="minorHAnsi" w:hAnsiTheme="minorHAnsi"/>
          <w:sz w:val="22"/>
          <w:szCs w:val="22"/>
        </w:rPr>
      </w:pPr>
      <w:hyperlink w:anchor="_Toc113037943" w:history="1">
        <w:r w:rsidR="002F2C1E" w:rsidRPr="00966262">
          <w:rPr>
            <w:rStyle w:val="Hyperlink"/>
          </w:rPr>
          <w:t>1.1  Test Suite Training Audience</w:t>
        </w:r>
        <w:r w:rsidR="002F2C1E">
          <w:rPr>
            <w:webHidden/>
          </w:rPr>
          <w:tab/>
        </w:r>
        <w:r w:rsidR="002F2C1E">
          <w:rPr>
            <w:webHidden/>
          </w:rPr>
          <w:fldChar w:fldCharType="begin"/>
        </w:r>
        <w:r w:rsidR="002F2C1E">
          <w:rPr>
            <w:webHidden/>
          </w:rPr>
          <w:instrText xml:space="preserve"> PAGEREF _Toc113037943 \h </w:instrText>
        </w:r>
        <w:r w:rsidR="002F2C1E">
          <w:rPr>
            <w:webHidden/>
          </w:rPr>
        </w:r>
        <w:r w:rsidR="002F2C1E">
          <w:rPr>
            <w:webHidden/>
          </w:rPr>
          <w:fldChar w:fldCharType="separate"/>
        </w:r>
        <w:r w:rsidR="00A158CE">
          <w:rPr>
            <w:webHidden/>
          </w:rPr>
          <w:t>3</w:t>
        </w:r>
        <w:r w:rsidR="002F2C1E">
          <w:rPr>
            <w:webHidden/>
          </w:rPr>
          <w:fldChar w:fldCharType="end"/>
        </w:r>
      </w:hyperlink>
    </w:p>
    <w:p w14:paraId="4B734CCB" w14:textId="73A3F5B2" w:rsidR="002F2C1E" w:rsidRDefault="00DD1DD9" w:rsidP="00BF0105">
      <w:pPr>
        <w:pStyle w:val="TOC3"/>
        <w:rPr>
          <w:rFonts w:asciiTheme="minorHAnsi" w:hAnsiTheme="minorHAnsi"/>
          <w:sz w:val="22"/>
          <w:szCs w:val="22"/>
        </w:rPr>
      </w:pPr>
      <w:hyperlink w:anchor="_Toc113037944" w:history="1">
        <w:r w:rsidR="002F2C1E" w:rsidRPr="00966262">
          <w:rPr>
            <w:rStyle w:val="Hyperlink"/>
          </w:rPr>
          <w:t>1.2  Goals of the Test Suite Training</w:t>
        </w:r>
        <w:r w:rsidR="002F2C1E">
          <w:rPr>
            <w:webHidden/>
          </w:rPr>
          <w:tab/>
        </w:r>
        <w:r w:rsidR="002F2C1E">
          <w:rPr>
            <w:webHidden/>
          </w:rPr>
          <w:fldChar w:fldCharType="begin"/>
        </w:r>
        <w:r w:rsidR="002F2C1E">
          <w:rPr>
            <w:webHidden/>
          </w:rPr>
          <w:instrText xml:space="preserve"> PAGEREF _Toc113037944 \h </w:instrText>
        </w:r>
        <w:r w:rsidR="002F2C1E">
          <w:rPr>
            <w:webHidden/>
          </w:rPr>
        </w:r>
        <w:r w:rsidR="002F2C1E">
          <w:rPr>
            <w:webHidden/>
          </w:rPr>
          <w:fldChar w:fldCharType="separate"/>
        </w:r>
        <w:r w:rsidR="00A158CE">
          <w:rPr>
            <w:webHidden/>
          </w:rPr>
          <w:t>3</w:t>
        </w:r>
        <w:r w:rsidR="002F2C1E">
          <w:rPr>
            <w:webHidden/>
          </w:rPr>
          <w:fldChar w:fldCharType="end"/>
        </w:r>
      </w:hyperlink>
    </w:p>
    <w:p w14:paraId="2155DB25" w14:textId="7C9CA7E9" w:rsidR="002F2C1E" w:rsidRDefault="00DD1DD9" w:rsidP="00BF0105">
      <w:pPr>
        <w:pStyle w:val="TOC3"/>
        <w:rPr>
          <w:rFonts w:asciiTheme="minorHAnsi" w:hAnsiTheme="minorHAnsi"/>
          <w:sz w:val="22"/>
          <w:szCs w:val="22"/>
        </w:rPr>
      </w:pPr>
      <w:hyperlink w:anchor="_Toc113037945" w:history="1">
        <w:r w:rsidR="002F2C1E" w:rsidRPr="00966262">
          <w:rPr>
            <w:rStyle w:val="Hyperlink"/>
          </w:rPr>
          <w:t>1.3  Training Session Details</w:t>
        </w:r>
        <w:r w:rsidR="002F2C1E">
          <w:rPr>
            <w:webHidden/>
          </w:rPr>
          <w:tab/>
        </w:r>
        <w:r w:rsidR="002F2C1E">
          <w:rPr>
            <w:webHidden/>
          </w:rPr>
          <w:fldChar w:fldCharType="begin"/>
        </w:r>
        <w:r w:rsidR="002F2C1E">
          <w:rPr>
            <w:webHidden/>
          </w:rPr>
          <w:instrText xml:space="preserve"> PAGEREF _Toc113037945 \h </w:instrText>
        </w:r>
        <w:r w:rsidR="002F2C1E">
          <w:rPr>
            <w:webHidden/>
          </w:rPr>
        </w:r>
        <w:r w:rsidR="002F2C1E">
          <w:rPr>
            <w:webHidden/>
          </w:rPr>
          <w:fldChar w:fldCharType="separate"/>
        </w:r>
        <w:r w:rsidR="00A158CE">
          <w:rPr>
            <w:webHidden/>
          </w:rPr>
          <w:t>3</w:t>
        </w:r>
        <w:r w:rsidR="002F2C1E">
          <w:rPr>
            <w:webHidden/>
          </w:rPr>
          <w:fldChar w:fldCharType="end"/>
        </w:r>
      </w:hyperlink>
    </w:p>
    <w:p w14:paraId="75C4D448" w14:textId="2DA18E57" w:rsidR="002F2C1E" w:rsidRDefault="00DD1DD9">
      <w:pPr>
        <w:pStyle w:val="TOC2"/>
        <w:rPr>
          <w:rFonts w:asciiTheme="minorHAnsi" w:eastAsiaTheme="minorEastAsia" w:hAnsiTheme="minorHAnsi"/>
          <w:b w:val="0"/>
          <w:bCs w:val="0"/>
          <w:color w:val="auto"/>
          <w:sz w:val="22"/>
        </w:rPr>
      </w:pPr>
      <w:hyperlink w:anchor="_Toc113037946" w:history="1">
        <w:r w:rsidR="002F2C1E" w:rsidRPr="00966262">
          <w:rPr>
            <w:rStyle w:val="Hyperlink"/>
          </w:rPr>
          <w:t>2.0  Glossary Definitions</w:t>
        </w:r>
        <w:r w:rsidR="002F2C1E">
          <w:rPr>
            <w:webHidden/>
          </w:rPr>
          <w:tab/>
        </w:r>
        <w:r w:rsidR="002F2C1E">
          <w:rPr>
            <w:webHidden/>
          </w:rPr>
          <w:fldChar w:fldCharType="begin"/>
        </w:r>
        <w:r w:rsidR="002F2C1E">
          <w:rPr>
            <w:webHidden/>
          </w:rPr>
          <w:instrText xml:space="preserve"> PAGEREF _Toc113037946 \h </w:instrText>
        </w:r>
        <w:r w:rsidR="002F2C1E">
          <w:rPr>
            <w:webHidden/>
          </w:rPr>
        </w:r>
        <w:r w:rsidR="002F2C1E">
          <w:rPr>
            <w:webHidden/>
          </w:rPr>
          <w:fldChar w:fldCharType="separate"/>
        </w:r>
        <w:r w:rsidR="00A158CE">
          <w:rPr>
            <w:webHidden/>
          </w:rPr>
          <w:t>4</w:t>
        </w:r>
        <w:r w:rsidR="002F2C1E">
          <w:rPr>
            <w:webHidden/>
          </w:rPr>
          <w:fldChar w:fldCharType="end"/>
        </w:r>
      </w:hyperlink>
    </w:p>
    <w:p w14:paraId="1B10D70E" w14:textId="5755F70B" w:rsidR="002F2C1E" w:rsidRDefault="00DD1DD9">
      <w:pPr>
        <w:pStyle w:val="TOC2"/>
        <w:rPr>
          <w:rFonts w:asciiTheme="minorHAnsi" w:eastAsiaTheme="minorEastAsia" w:hAnsiTheme="minorHAnsi"/>
          <w:b w:val="0"/>
          <w:bCs w:val="0"/>
          <w:color w:val="auto"/>
          <w:sz w:val="22"/>
        </w:rPr>
      </w:pPr>
      <w:hyperlink w:anchor="_Toc113037947" w:history="1">
        <w:r w:rsidR="002F2C1E" w:rsidRPr="00966262">
          <w:rPr>
            <w:rStyle w:val="Hyperlink"/>
          </w:rPr>
          <w:t>3.0  Concepts</w:t>
        </w:r>
        <w:r w:rsidR="002F2C1E">
          <w:rPr>
            <w:webHidden/>
          </w:rPr>
          <w:tab/>
        </w:r>
        <w:r w:rsidR="002F2C1E">
          <w:rPr>
            <w:webHidden/>
          </w:rPr>
          <w:fldChar w:fldCharType="begin"/>
        </w:r>
        <w:r w:rsidR="002F2C1E">
          <w:rPr>
            <w:webHidden/>
          </w:rPr>
          <w:instrText xml:space="preserve"> PAGEREF _Toc113037947 \h </w:instrText>
        </w:r>
        <w:r w:rsidR="002F2C1E">
          <w:rPr>
            <w:webHidden/>
          </w:rPr>
        </w:r>
        <w:r w:rsidR="002F2C1E">
          <w:rPr>
            <w:webHidden/>
          </w:rPr>
          <w:fldChar w:fldCharType="separate"/>
        </w:r>
        <w:r w:rsidR="00A158CE">
          <w:rPr>
            <w:webHidden/>
          </w:rPr>
          <w:t>6</w:t>
        </w:r>
        <w:r w:rsidR="002F2C1E">
          <w:rPr>
            <w:webHidden/>
          </w:rPr>
          <w:fldChar w:fldCharType="end"/>
        </w:r>
      </w:hyperlink>
    </w:p>
    <w:p w14:paraId="7016E22A" w14:textId="67FCE2BC" w:rsidR="002F2C1E" w:rsidRDefault="00DD1DD9" w:rsidP="00BF0105">
      <w:pPr>
        <w:pStyle w:val="TOC3"/>
        <w:rPr>
          <w:rFonts w:asciiTheme="minorHAnsi" w:hAnsiTheme="minorHAnsi"/>
          <w:sz w:val="22"/>
          <w:szCs w:val="22"/>
        </w:rPr>
      </w:pPr>
      <w:hyperlink w:anchor="_Toc113037948" w:history="1">
        <w:r w:rsidR="002F2C1E" w:rsidRPr="00966262">
          <w:rPr>
            <w:rStyle w:val="Hyperlink"/>
          </w:rPr>
          <w:t>3.1  What You Will Learn</w:t>
        </w:r>
        <w:r w:rsidR="002F2C1E">
          <w:rPr>
            <w:webHidden/>
          </w:rPr>
          <w:tab/>
        </w:r>
        <w:r w:rsidR="002F2C1E">
          <w:rPr>
            <w:webHidden/>
          </w:rPr>
          <w:fldChar w:fldCharType="begin"/>
        </w:r>
        <w:r w:rsidR="002F2C1E">
          <w:rPr>
            <w:webHidden/>
          </w:rPr>
          <w:instrText xml:space="preserve"> PAGEREF _Toc113037948 \h </w:instrText>
        </w:r>
        <w:r w:rsidR="002F2C1E">
          <w:rPr>
            <w:webHidden/>
          </w:rPr>
        </w:r>
        <w:r w:rsidR="002F2C1E">
          <w:rPr>
            <w:webHidden/>
          </w:rPr>
          <w:fldChar w:fldCharType="separate"/>
        </w:r>
        <w:r w:rsidR="00A158CE">
          <w:rPr>
            <w:webHidden/>
          </w:rPr>
          <w:t>6</w:t>
        </w:r>
        <w:r w:rsidR="002F2C1E">
          <w:rPr>
            <w:webHidden/>
          </w:rPr>
          <w:fldChar w:fldCharType="end"/>
        </w:r>
      </w:hyperlink>
    </w:p>
    <w:p w14:paraId="38EF5A4C" w14:textId="06924CE6" w:rsidR="002F2C1E" w:rsidRDefault="00DD1DD9" w:rsidP="00BF0105">
      <w:pPr>
        <w:pStyle w:val="TOC3"/>
        <w:rPr>
          <w:rFonts w:asciiTheme="minorHAnsi" w:hAnsiTheme="minorHAnsi"/>
          <w:sz w:val="22"/>
          <w:szCs w:val="22"/>
        </w:rPr>
      </w:pPr>
      <w:hyperlink w:anchor="_Toc113037949" w:history="1">
        <w:r w:rsidR="002F2C1E" w:rsidRPr="00966262">
          <w:rPr>
            <w:rStyle w:val="Hyperlink"/>
          </w:rPr>
          <w:t>3.2 Installing a Test Suite</w:t>
        </w:r>
        <w:r w:rsidR="002F2C1E">
          <w:rPr>
            <w:webHidden/>
          </w:rPr>
          <w:tab/>
        </w:r>
        <w:r w:rsidR="002F2C1E">
          <w:rPr>
            <w:webHidden/>
          </w:rPr>
          <w:fldChar w:fldCharType="begin"/>
        </w:r>
        <w:r w:rsidR="002F2C1E">
          <w:rPr>
            <w:webHidden/>
          </w:rPr>
          <w:instrText xml:space="preserve"> PAGEREF _Toc113037949 \h </w:instrText>
        </w:r>
        <w:r w:rsidR="002F2C1E">
          <w:rPr>
            <w:webHidden/>
          </w:rPr>
        </w:r>
        <w:r w:rsidR="002F2C1E">
          <w:rPr>
            <w:webHidden/>
          </w:rPr>
          <w:fldChar w:fldCharType="separate"/>
        </w:r>
        <w:r w:rsidR="00A158CE">
          <w:rPr>
            <w:webHidden/>
          </w:rPr>
          <w:t>7</w:t>
        </w:r>
        <w:r w:rsidR="002F2C1E">
          <w:rPr>
            <w:webHidden/>
          </w:rPr>
          <w:fldChar w:fldCharType="end"/>
        </w:r>
      </w:hyperlink>
    </w:p>
    <w:p w14:paraId="5167E4F5" w14:textId="5B1089A1" w:rsidR="002F2C1E" w:rsidRDefault="00DD1DD9" w:rsidP="00BF0105">
      <w:pPr>
        <w:pStyle w:val="TOC3"/>
        <w:rPr>
          <w:rFonts w:asciiTheme="minorHAnsi" w:hAnsiTheme="minorHAnsi"/>
          <w:sz w:val="22"/>
          <w:szCs w:val="22"/>
        </w:rPr>
      </w:pPr>
      <w:hyperlink w:anchor="_Toc113037950" w:history="1">
        <w:r w:rsidR="002F2C1E" w:rsidRPr="00966262">
          <w:rPr>
            <w:rStyle w:val="Hyperlink"/>
          </w:rPr>
          <w:t>3.3 Protocol Communications</w:t>
        </w:r>
        <w:r w:rsidR="002F2C1E">
          <w:rPr>
            <w:webHidden/>
          </w:rPr>
          <w:tab/>
        </w:r>
        <w:r w:rsidR="002F2C1E">
          <w:rPr>
            <w:webHidden/>
          </w:rPr>
          <w:fldChar w:fldCharType="begin"/>
        </w:r>
        <w:r w:rsidR="002F2C1E">
          <w:rPr>
            <w:webHidden/>
          </w:rPr>
          <w:instrText xml:space="preserve"> PAGEREF _Toc113037950 \h </w:instrText>
        </w:r>
        <w:r w:rsidR="002F2C1E">
          <w:rPr>
            <w:webHidden/>
          </w:rPr>
        </w:r>
        <w:r w:rsidR="002F2C1E">
          <w:rPr>
            <w:webHidden/>
          </w:rPr>
          <w:fldChar w:fldCharType="separate"/>
        </w:r>
        <w:r w:rsidR="00A158CE">
          <w:rPr>
            <w:webHidden/>
          </w:rPr>
          <w:t>9</w:t>
        </w:r>
        <w:r w:rsidR="002F2C1E">
          <w:rPr>
            <w:webHidden/>
          </w:rPr>
          <w:fldChar w:fldCharType="end"/>
        </w:r>
      </w:hyperlink>
    </w:p>
    <w:p w14:paraId="19C7728F" w14:textId="6109C815" w:rsidR="002F2C1E" w:rsidRDefault="00DD1DD9" w:rsidP="00BF0105">
      <w:pPr>
        <w:pStyle w:val="TOC3"/>
        <w:rPr>
          <w:rFonts w:asciiTheme="minorHAnsi" w:hAnsiTheme="minorHAnsi"/>
          <w:sz w:val="22"/>
          <w:szCs w:val="22"/>
        </w:rPr>
      </w:pPr>
      <w:hyperlink w:anchor="_Toc113037951" w:history="1">
        <w:r w:rsidR="002F2C1E" w:rsidRPr="00966262">
          <w:rPr>
            <w:rStyle w:val="Hyperlink"/>
          </w:rPr>
          <w:t>3.4 Test Environment Architecture</w:t>
        </w:r>
        <w:r w:rsidR="002F2C1E">
          <w:rPr>
            <w:webHidden/>
          </w:rPr>
          <w:tab/>
        </w:r>
        <w:r w:rsidR="002F2C1E">
          <w:rPr>
            <w:webHidden/>
          </w:rPr>
          <w:fldChar w:fldCharType="begin"/>
        </w:r>
        <w:r w:rsidR="002F2C1E">
          <w:rPr>
            <w:webHidden/>
          </w:rPr>
          <w:instrText xml:space="preserve"> PAGEREF _Toc113037951 \h </w:instrText>
        </w:r>
        <w:r w:rsidR="002F2C1E">
          <w:rPr>
            <w:webHidden/>
          </w:rPr>
        </w:r>
        <w:r w:rsidR="002F2C1E">
          <w:rPr>
            <w:webHidden/>
          </w:rPr>
          <w:fldChar w:fldCharType="separate"/>
        </w:r>
        <w:r w:rsidR="00A158CE">
          <w:rPr>
            <w:webHidden/>
          </w:rPr>
          <w:t>11</w:t>
        </w:r>
        <w:r w:rsidR="002F2C1E">
          <w:rPr>
            <w:webHidden/>
          </w:rPr>
          <w:fldChar w:fldCharType="end"/>
        </w:r>
      </w:hyperlink>
    </w:p>
    <w:p w14:paraId="13828C7A" w14:textId="737A1D1B" w:rsidR="002F2C1E" w:rsidRDefault="00DD1DD9">
      <w:pPr>
        <w:pStyle w:val="TOC2"/>
        <w:rPr>
          <w:rFonts w:asciiTheme="minorHAnsi" w:eastAsiaTheme="minorEastAsia" w:hAnsiTheme="minorHAnsi"/>
          <w:b w:val="0"/>
          <w:bCs w:val="0"/>
          <w:color w:val="auto"/>
          <w:sz w:val="22"/>
        </w:rPr>
      </w:pPr>
      <w:hyperlink w:anchor="_Toc113037952" w:history="1">
        <w:r w:rsidR="002F2C1E" w:rsidRPr="00966262">
          <w:rPr>
            <w:rStyle w:val="Hyperlink"/>
          </w:rPr>
          <w:t>4.0  Configuring the Test Suite</w:t>
        </w:r>
        <w:r w:rsidR="002F2C1E">
          <w:rPr>
            <w:webHidden/>
          </w:rPr>
          <w:tab/>
        </w:r>
        <w:r w:rsidR="002F2C1E">
          <w:rPr>
            <w:webHidden/>
          </w:rPr>
          <w:fldChar w:fldCharType="begin"/>
        </w:r>
        <w:r w:rsidR="002F2C1E">
          <w:rPr>
            <w:webHidden/>
          </w:rPr>
          <w:instrText xml:space="preserve"> PAGEREF _Toc113037952 \h </w:instrText>
        </w:r>
        <w:r w:rsidR="002F2C1E">
          <w:rPr>
            <w:webHidden/>
          </w:rPr>
        </w:r>
        <w:r w:rsidR="002F2C1E">
          <w:rPr>
            <w:webHidden/>
          </w:rPr>
          <w:fldChar w:fldCharType="separate"/>
        </w:r>
        <w:r w:rsidR="00A158CE">
          <w:rPr>
            <w:webHidden/>
          </w:rPr>
          <w:t>12</w:t>
        </w:r>
        <w:r w:rsidR="002F2C1E">
          <w:rPr>
            <w:webHidden/>
          </w:rPr>
          <w:fldChar w:fldCharType="end"/>
        </w:r>
      </w:hyperlink>
    </w:p>
    <w:p w14:paraId="1253E476" w14:textId="6A090B99" w:rsidR="002F2C1E" w:rsidRDefault="00DD1DD9" w:rsidP="00BF0105">
      <w:pPr>
        <w:pStyle w:val="TOC3"/>
        <w:rPr>
          <w:rFonts w:asciiTheme="minorHAnsi" w:hAnsiTheme="minorHAnsi"/>
          <w:sz w:val="22"/>
          <w:szCs w:val="22"/>
        </w:rPr>
      </w:pPr>
      <w:hyperlink w:anchor="_Toc113037953" w:history="1">
        <w:r w:rsidR="002F2C1E" w:rsidRPr="00966262">
          <w:rPr>
            <w:rStyle w:val="Hyperlink"/>
          </w:rPr>
          <w:t>4.1  Configure the Test Environment with the PTM Service</w:t>
        </w:r>
        <w:r w:rsidR="002F2C1E">
          <w:rPr>
            <w:webHidden/>
          </w:rPr>
          <w:tab/>
        </w:r>
        <w:r w:rsidR="002F2C1E">
          <w:rPr>
            <w:webHidden/>
          </w:rPr>
          <w:fldChar w:fldCharType="begin"/>
        </w:r>
        <w:r w:rsidR="002F2C1E">
          <w:rPr>
            <w:webHidden/>
          </w:rPr>
          <w:instrText xml:space="preserve"> PAGEREF _Toc113037953 \h </w:instrText>
        </w:r>
        <w:r w:rsidR="002F2C1E">
          <w:rPr>
            <w:webHidden/>
          </w:rPr>
        </w:r>
        <w:r w:rsidR="002F2C1E">
          <w:rPr>
            <w:webHidden/>
          </w:rPr>
          <w:fldChar w:fldCharType="separate"/>
        </w:r>
        <w:r w:rsidR="00A158CE">
          <w:rPr>
            <w:webHidden/>
          </w:rPr>
          <w:t>14</w:t>
        </w:r>
        <w:r w:rsidR="002F2C1E">
          <w:rPr>
            <w:webHidden/>
          </w:rPr>
          <w:fldChar w:fldCharType="end"/>
        </w:r>
      </w:hyperlink>
    </w:p>
    <w:p w14:paraId="377048ED" w14:textId="6CF56B57" w:rsidR="002F2C1E" w:rsidRDefault="00DD1DD9" w:rsidP="00BF0105">
      <w:pPr>
        <w:pStyle w:val="TOC3"/>
        <w:rPr>
          <w:rFonts w:asciiTheme="minorHAnsi" w:hAnsiTheme="minorHAnsi"/>
          <w:sz w:val="22"/>
          <w:szCs w:val="22"/>
        </w:rPr>
      </w:pPr>
      <w:hyperlink w:anchor="_Toc113037954" w:history="1">
        <w:r w:rsidR="002F2C1E" w:rsidRPr="00966262">
          <w:rPr>
            <w:rStyle w:val="Hyperlink"/>
          </w:rPr>
          <w:t>4.2  Configure the Test Environment by Loading a Profile</w:t>
        </w:r>
        <w:r w:rsidR="002F2C1E">
          <w:rPr>
            <w:webHidden/>
          </w:rPr>
          <w:tab/>
        </w:r>
        <w:r w:rsidR="002F2C1E">
          <w:rPr>
            <w:webHidden/>
          </w:rPr>
          <w:fldChar w:fldCharType="begin"/>
        </w:r>
        <w:r w:rsidR="002F2C1E">
          <w:rPr>
            <w:webHidden/>
          </w:rPr>
          <w:instrText xml:space="preserve"> PAGEREF _Toc113037954 \h </w:instrText>
        </w:r>
        <w:r w:rsidR="002F2C1E">
          <w:rPr>
            <w:webHidden/>
          </w:rPr>
        </w:r>
        <w:r w:rsidR="002F2C1E">
          <w:rPr>
            <w:webHidden/>
          </w:rPr>
          <w:fldChar w:fldCharType="separate"/>
        </w:r>
        <w:r w:rsidR="00A158CE">
          <w:rPr>
            <w:webHidden/>
          </w:rPr>
          <w:t>24</w:t>
        </w:r>
        <w:r w:rsidR="002F2C1E">
          <w:rPr>
            <w:webHidden/>
          </w:rPr>
          <w:fldChar w:fldCharType="end"/>
        </w:r>
      </w:hyperlink>
    </w:p>
    <w:p w14:paraId="69AA7F91" w14:textId="5F7C836A" w:rsidR="002F2C1E" w:rsidRDefault="00DD1DD9">
      <w:pPr>
        <w:pStyle w:val="TOC2"/>
        <w:rPr>
          <w:rFonts w:asciiTheme="minorHAnsi" w:eastAsiaTheme="minorEastAsia" w:hAnsiTheme="minorHAnsi"/>
          <w:b w:val="0"/>
          <w:bCs w:val="0"/>
          <w:color w:val="auto"/>
          <w:sz w:val="22"/>
        </w:rPr>
      </w:pPr>
      <w:hyperlink w:anchor="_Toc113037955" w:history="1">
        <w:r w:rsidR="002F2C1E" w:rsidRPr="00966262">
          <w:rPr>
            <w:rStyle w:val="Hyperlink"/>
          </w:rPr>
          <w:t>5.0  Running the Test Suite Test Cases</w:t>
        </w:r>
        <w:r w:rsidR="002F2C1E">
          <w:rPr>
            <w:webHidden/>
          </w:rPr>
          <w:tab/>
        </w:r>
        <w:r w:rsidR="002F2C1E">
          <w:rPr>
            <w:webHidden/>
          </w:rPr>
          <w:fldChar w:fldCharType="begin"/>
        </w:r>
        <w:r w:rsidR="002F2C1E">
          <w:rPr>
            <w:webHidden/>
          </w:rPr>
          <w:instrText xml:space="preserve"> PAGEREF _Toc113037955 \h </w:instrText>
        </w:r>
        <w:r w:rsidR="002F2C1E">
          <w:rPr>
            <w:webHidden/>
          </w:rPr>
        </w:r>
        <w:r w:rsidR="002F2C1E">
          <w:rPr>
            <w:webHidden/>
          </w:rPr>
          <w:fldChar w:fldCharType="separate"/>
        </w:r>
        <w:r w:rsidR="00A158CE">
          <w:rPr>
            <w:webHidden/>
          </w:rPr>
          <w:t>26</w:t>
        </w:r>
        <w:r w:rsidR="002F2C1E">
          <w:rPr>
            <w:webHidden/>
          </w:rPr>
          <w:fldChar w:fldCharType="end"/>
        </w:r>
      </w:hyperlink>
    </w:p>
    <w:p w14:paraId="4CECC4DA" w14:textId="5D95905A" w:rsidR="002F2C1E" w:rsidRDefault="00DD1DD9" w:rsidP="00BF0105">
      <w:pPr>
        <w:pStyle w:val="TOC3"/>
        <w:rPr>
          <w:rFonts w:asciiTheme="minorHAnsi" w:hAnsiTheme="minorHAnsi"/>
          <w:sz w:val="22"/>
          <w:szCs w:val="22"/>
        </w:rPr>
      </w:pPr>
      <w:hyperlink w:anchor="_Toc113037956" w:history="1">
        <w:r w:rsidR="002F2C1E" w:rsidRPr="00966262">
          <w:rPr>
            <w:rStyle w:val="Hyperlink"/>
            <w:lang w:val="en"/>
          </w:rPr>
          <w:t xml:space="preserve">5.1  </w:t>
        </w:r>
        <w:r w:rsidR="002F2C1E" w:rsidRPr="00966262">
          <w:rPr>
            <w:rStyle w:val="Hyperlink"/>
          </w:rPr>
          <w:t>Running</w:t>
        </w:r>
        <w:r w:rsidR="002F2C1E" w:rsidRPr="00966262">
          <w:rPr>
            <w:rStyle w:val="Hyperlink"/>
            <w:lang w:val="en"/>
          </w:rPr>
          <w:t xml:space="preserve"> the Test Cases</w:t>
        </w:r>
        <w:r w:rsidR="002F2C1E">
          <w:rPr>
            <w:webHidden/>
          </w:rPr>
          <w:tab/>
        </w:r>
        <w:r w:rsidR="002F2C1E">
          <w:rPr>
            <w:webHidden/>
          </w:rPr>
          <w:fldChar w:fldCharType="begin"/>
        </w:r>
        <w:r w:rsidR="002F2C1E">
          <w:rPr>
            <w:webHidden/>
          </w:rPr>
          <w:instrText xml:space="preserve"> PAGEREF _Toc113037956 \h </w:instrText>
        </w:r>
        <w:r w:rsidR="002F2C1E">
          <w:rPr>
            <w:webHidden/>
          </w:rPr>
        </w:r>
        <w:r w:rsidR="002F2C1E">
          <w:rPr>
            <w:webHidden/>
          </w:rPr>
          <w:fldChar w:fldCharType="separate"/>
        </w:r>
        <w:r w:rsidR="00A158CE">
          <w:rPr>
            <w:webHidden/>
          </w:rPr>
          <w:t>29</w:t>
        </w:r>
        <w:r w:rsidR="002F2C1E">
          <w:rPr>
            <w:webHidden/>
          </w:rPr>
          <w:fldChar w:fldCharType="end"/>
        </w:r>
      </w:hyperlink>
    </w:p>
    <w:p w14:paraId="3248BD9B" w14:textId="353FA465" w:rsidR="002F2C1E" w:rsidRDefault="00DD1DD9" w:rsidP="00BF0105">
      <w:pPr>
        <w:pStyle w:val="TOC3"/>
        <w:rPr>
          <w:rFonts w:asciiTheme="minorHAnsi" w:hAnsiTheme="minorHAnsi"/>
          <w:sz w:val="22"/>
          <w:szCs w:val="22"/>
        </w:rPr>
      </w:pPr>
      <w:hyperlink w:anchor="_Toc113037957" w:history="1">
        <w:r w:rsidR="002F2C1E" w:rsidRPr="00966262">
          <w:rPr>
            <w:rStyle w:val="Hyperlink"/>
            <w:lang w:val="en"/>
          </w:rPr>
          <w:t>5.2</w:t>
        </w:r>
        <w:r w:rsidR="005C3A3F">
          <w:rPr>
            <w:rFonts w:asciiTheme="minorHAnsi" w:hAnsiTheme="minorHAnsi"/>
            <w:sz w:val="22"/>
            <w:szCs w:val="22"/>
          </w:rPr>
          <w:t xml:space="preserve">  </w:t>
        </w:r>
        <w:r w:rsidR="002F2C1E" w:rsidRPr="00966262">
          <w:rPr>
            <w:rStyle w:val="Hyperlink"/>
            <w:lang w:val="en"/>
          </w:rPr>
          <w:t>Create File Demo</w:t>
        </w:r>
        <w:r w:rsidR="002F2C1E">
          <w:rPr>
            <w:webHidden/>
          </w:rPr>
          <w:tab/>
        </w:r>
        <w:r w:rsidR="002F2C1E">
          <w:rPr>
            <w:webHidden/>
          </w:rPr>
          <w:fldChar w:fldCharType="begin"/>
        </w:r>
        <w:r w:rsidR="002F2C1E">
          <w:rPr>
            <w:webHidden/>
          </w:rPr>
          <w:instrText xml:space="preserve"> PAGEREF _Toc113037957 \h </w:instrText>
        </w:r>
        <w:r w:rsidR="002F2C1E">
          <w:rPr>
            <w:webHidden/>
          </w:rPr>
        </w:r>
        <w:r w:rsidR="002F2C1E">
          <w:rPr>
            <w:webHidden/>
          </w:rPr>
          <w:fldChar w:fldCharType="separate"/>
        </w:r>
        <w:r w:rsidR="00A158CE">
          <w:rPr>
            <w:webHidden/>
          </w:rPr>
          <w:t>33</w:t>
        </w:r>
        <w:r w:rsidR="002F2C1E">
          <w:rPr>
            <w:webHidden/>
          </w:rPr>
          <w:fldChar w:fldCharType="end"/>
        </w:r>
      </w:hyperlink>
    </w:p>
    <w:p w14:paraId="2B9EB80E" w14:textId="420A6B3A" w:rsidR="002F2C1E" w:rsidRDefault="00DD1DD9" w:rsidP="00BF0105">
      <w:pPr>
        <w:pStyle w:val="TOC3"/>
        <w:rPr>
          <w:rFonts w:asciiTheme="minorHAnsi" w:hAnsiTheme="minorHAnsi"/>
          <w:sz w:val="22"/>
          <w:szCs w:val="22"/>
        </w:rPr>
      </w:pPr>
      <w:hyperlink w:anchor="_Toc113037958" w:history="1">
        <w:r w:rsidR="002F2C1E" w:rsidRPr="00966262">
          <w:rPr>
            <w:rStyle w:val="Hyperlink"/>
          </w:rPr>
          <w:t>5.3  Saving a Profile</w:t>
        </w:r>
        <w:r w:rsidR="002F2C1E">
          <w:rPr>
            <w:webHidden/>
          </w:rPr>
          <w:tab/>
        </w:r>
        <w:r w:rsidR="002F2C1E">
          <w:rPr>
            <w:webHidden/>
          </w:rPr>
          <w:fldChar w:fldCharType="begin"/>
        </w:r>
        <w:r w:rsidR="002F2C1E">
          <w:rPr>
            <w:webHidden/>
          </w:rPr>
          <w:instrText xml:space="preserve"> PAGEREF _Toc113037958 \h </w:instrText>
        </w:r>
        <w:r w:rsidR="002F2C1E">
          <w:rPr>
            <w:webHidden/>
          </w:rPr>
        </w:r>
        <w:r w:rsidR="002F2C1E">
          <w:rPr>
            <w:webHidden/>
          </w:rPr>
          <w:fldChar w:fldCharType="separate"/>
        </w:r>
        <w:r w:rsidR="00A158CE">
          <w:rPr>
            <w:webHidden/>
          </w:rPr>
          <w:t>33</w:t>
        </w:r>
        <w:r w:rsidR="002F2C1E">
          <w:rPr>
            <w:webHidden/>
          </w:rPr>
          <w:fldChar w:fldCharType="end"/>
        </w:r>
      </w:hyperlink>
    </w:p>
    <w:p w14:paraId="0307B546" w14:textId="0344917C" w:rsidR="002F2C1E" w:rsidRDefault="00DD1DD9" w:rsidP="00BF0105">
      <w:pPr>
        <w:pStyle w:val="TOC3"/>
        <w:rPr>
          <w:rFonts w:asciiTheme="minorHAnsi" w:hAnsiTheme="minorHAnsi"/>
          <w:sz w:val="22"/>
          <w:szCs w:val="22"/>
        </w:rPr>
      </w:pPr>
      <w:hyperlink w:anchor="_Toc113037959" w:history="1">
        <w:r w:rsidR="002F2C1E" w:rsidRPr="00966262">
          <w:rPr>
            <w:rStyle w:val="Hyperlink"/>
            <w:bCs/>
          </w:rPr>
          <w:t>5.4  Executing Test Cases From the Command Line</w:t>
        </w:r>
        <w:r w:rsidR="002F2C1E">
          <w:rPr>
            <w:webHidden/>
          </w:rPr>
          <w:tab/>
        </w:r>
        <w:r w:rsidR="002F2C1E">
          <w:rPr>
            <w:webHidden/>
          </w:rPr>
          <w:fldChar w:fldCharType="begin"/>
        </w:r>
        <w:r w:rsidR="002F2C1E">
          <w:rPr>
            <w:webHidden/>
          </w:rPr>
          <w:instrText xml:space="preserve"> PAGEREF _Toc113037959 \h </w:instrText>
        </w:r>
        <w:r w:rsidR="002F2C1E">
          <w:rPr>
            <w:webHidden/>
          </w:rPr>
        </w:r>
        <w:r w:rsidR="002F2C1E">
          <w:rPr>
            <w:webHidden/>
          </w:rPr>
          <w:fldChar w:fldCharType="separate"/>
        </w:r>
        <w:r w:rsidR="00A158CE">
          <w:rPr>
            <w:webHidden/>
          </w:rPr>
          <w:t>38</w:t>
        </w:r>
        <w:r w:rsidR="002F2C1E">
          <w:rPr>
            <w:webHidden/>
          </w:rPr>
          <w:fldChar w:fldCharType="end"/>
        </w:r>
      </w:hyperlink>
    </w:p>
    <w:p w14:paraId="59C1FD25" w14:textId="7B752BCE" w:rsidR="002F2C1E" w:rsidRDefault="00DD1DD9">
      <w:pPr>
        <w:pStyle w:val="TOC2"/>
        <w:rPr>
          <w:rFonts w:asciiTheme="minorHAnsi" w:eastAsiaTheme="minorEastAsia" w:hAnsiTheme="minorHAnsi"/>
          <w:b w:val="0"/>
          <w:bCs w:val="0"/>
          <w:color w:val="auto"/>
          <w:sz w:val="22"/>
        </w:rPr>
      </w:pPr>
      <w:hyperlink w:anchor="_Toc113037960" w:history="1">
        <w:r w:rsidR="002F2C1E" w:rsidRPr="00966262">
          <w:rPr>
            <w:rStyle w:val="Hyperlink"/>
          </w:rPr>
          <w:t>6.0  Analyzing the Test Results Data</w:t>
        </w:r>
        <w:r w:rsidR="002F2C1E">
          <w:rPr>
            <w:webHidden/>
          </w:rPr>
          <w:tab/>
        </w:r>
        <w:r w:rsidR="002F2C1E">
          <w:rPr>
            <w:webHidden/>
          </w:rPr>
          <w:fldChar w:fldCharType="begin"/>
        </w:r>
        <w:r w:rsidR="002F2C1E">
          <w:rPr>
            <w:webHidden/>
          </w:rPr>
          <w:instrText xml:space="preserve"> PAGEREF _Toc113037960 \h </w:instrText>
        </w:r>
        <w:r w:rsidR="002F2C1E">
          <w:rPr>
            <w:webHidden/>
          </w:rPr>
        </w:r>
        <w:r w:rsidR="002F2C1E">
          <w:rPr>
            <w:webHidden/>
          </w:rPr>
          <w:fldChar w:fldCharType="separate"/>
        </w:r>
        <w:r w:rsidR="00A158CE">
          <w:rPr>
            <w:webHidden/>
          </w:rPr>
          <w:t>40</w:t>
        </w:r>
        <w:r w:rsidR="002F2C1E">
          <w:rPr>
            <w:webHidden/>
          </w:rPr>
          <w:fldChar w:fldCharType="end"/>
        </w:r>
      </w:hyperlink>
    </w:p>
    <w:p w14:paraId="02194F90" w14:textId="0026EAC8" w:rsidR="002F2C1E" w:rsidRDefault="00DD1DD9" w:rsidP="00BF0105">
      <w:pPr>
        <w:pStyle w:val="TOC3"/>
        <w:rPr>
          <w:rFonts w:asciiTheme="minorHAnsi" w:hAnsiTheme="minorHAnsi"/>
          <w:sz w:val="22"/>
          <w:szCs w:val="22"/>
        </w:rPr>
      </w:pPr>
      <w:hyperlink w:anchor="_Toc113037961" w:history="1">
        <w:r w:rsidR="002F2C1E" w:rsidRPr="00966262">
          <w:rPr>
            <w:rStyle w:val="Hyperlink"/>
          </w:rPr>
          <w:t>6.1  Test Results Output and Status Indicators</w:t>
        </w:r>
        <w:r w:rsidR="002F2C1E">
          <w:rPr>
            <w:webHidden/>
          </w:rPr>
          <w:tab/>
        </w:r>
        <w:r w:rsidR="002F2C1E">
          <w:rPr>
            <w:webHidden/>
          </w:rPr>
          <w:fldChar w:fldCharType="begin"/>
        </w:r>
        <w:r w:rsidR="002F2C1E">
          <w:rPr>
            <w:webHidden/>
          </w:rPr>
          <w:instrText xml:space="preserve"> PAGEREF _Toc113037961 \h </w:instrText>
        </w:r>
        <w:r w:rsidR="002F2C1E">
          <w:rPr>
            <w:webHidden/>
          </w:rPr>
        </w:r>
        <w:r w:rsidR="002F2C1E">
          <w:rPr>
            <w:webHidden/>
          </w:rPr>
          <w:fldChar w:fldCharType="separate"/>
        </w:r>
        <w:r w:rsidR="00A158CE">
          <w:rPr>
            <w:webHidden/>
          </w:rPr>
          <w:t>40</w:t>
        </w:r>
        <w:r w:rsidR="002F2C1E">
          <w:rPr>
            <w:webHidden/>
          </w:rPr>
          <w:fldChar w:fldCharType="end"/>
        </w:r>
      </w:hyperlink>
    </w:p>
    <w:p w14:paraId="200DE6A3" w14:textId="400AED46" w:rsidR="002F2C1E" w:rsidRDefault="00DD1DD9" w:rsidP="00BF0105">
      <w:pPr>
        <w:pStyle w:val="TOC3"/>
        <w:rPr>
          <w:rFonts w:asciiTheme="minorHAnsi" w:hAnsiTheme="minorHAnsi"/>
          <w:sz w:val="22"/>
          <w:szCs w:val="22"/>
        </w:rPr>
      </w:pPr>
      <w:hyperlink w:anchor="_Toc113037962" w:history="1">
        <w:r w:rsidR="002F2C1E" w:rsidRPr="00966262">
          <w:rPr>
            <w:rStyle w:val="Hyperlink"/>
          </w:rPr>
          <w:t>6.2  Status Indicator Meanings</w:t>
        </w:r>
        <w:r w:rsidR="002F2C1E">
          <w:rPr>
            <w:webHidden/>
          </w:rPr>
          <w:tab/>
        </w:r>
        <w:r w:rsidR="002F2C1E">
          <w:rPr>
            <w:webHidden/>
          </w:rPr>
          <w:fldChar w:fldCharType="begin"/>
        </w:r>
        <w:r w:rsidR="002F2C1E">
          <w:rPr>
            <w:webHidden/>
          </w:rPr>
          <w:instrText xml:space="preserve"> PAGEREF _Toc113037962 \h </w:instrText>
        </w:r>
        <w:r w:rsidR="002F2C1E">
          <w:rPr>
            <w:webHidden/>
          </w:rPr>
        </w:r>
        <w:r w:rsidR="002F2C1E">
          <w:rPr>
            <w:webHidden/>
          </w:rPr>
          <w:fldChar w:fldCharType="separate"/>
        </w:r>
        <w:r w:rsidR="00A158CE">
          <w:rPr>
            <w:webHidden/>
          </w:rPr>
          <w:t>43</w:t>
        </w:r>
        <w:r w:rsidR="002F2C1E">
          <w:rPr>
            <w:webHidden/>
          </w:rPr>
          <w:fldChar w:fldCharType="end"/>
        </w:r>
      </w:hyperlink>
    </w:p>
    <w:p w14:paraId="5055ABD8" w14:textId="14D266B5" w:rsidR="002F2C1E" w:rsidRDefault="00DD1DD9" w:rsidP="00BF0105">
      <w:pPr>
        <w:pStyle w:val="TOC3"/>
        <w:rPr>
          <w:rFonts w:asciiTheme="minorHAnsi" w:hAnsiTheme="minorHAnsi"/>
          <w:sz w:val="22"/>
          <w:szCs w:val="22"/>
        </w:rPr>
      </w:pPr>
      <w:hyperlink w:anchor="_Toc113037963" w:history="1">
        <w:r w:rsidR="002F2C1E" w:rsidRPr="00966262">
          <w:rPr>
            <w:rStyle w:val="Hyperlink"/>
          </w:rPr>
          <w:t>6.3  Common Failures</w:t>
        </w:r>
        <w:r w:rsidR="002F2C1E">
          <w:rPr>
            <w:webHidden/>
          </w:rPr>
          <w:tab/>
        </w:r>
        <w:r w:rsidR="002F2C1E">
          <w:rPr>
            <w:webHidden/>
          </w:rPr>
          <w:fldChar w:fldCharType="begin"/>
        </w:r>
        <w:r w:rsidR="002F2C1E">
          <w:rPr>
            <w:webHidden/>
          </w:rPr>
          <w:instrText xml:space="preserve"> PAGEREF _Toc113037963 \h </w:instrText>
        </w:r>
        <w:r w:rsidR="002F2C1E">
          <w:rPr>
            <w:webHidden/>
          </w:rPr>
        </w:r>
        <w:r w:rsidR="002F2C1E">
          <w:rPr>
            <w:webHidden/>
          </w:rPr>
          <w:fldChar w:fldCharType="separate"/>
        </w:r>
        <w:r w:rsidR="00A158CE">
          <w:rPr>
            <w:webHidden/>
          </w:rPr>
          <w:t>43</w:t>
        </w:r>
        <w:r w:rsidR="002F2C1E">
          <w:rPr>
            <w:webHidden/>
          </w:rPr>
          <w:fldChar w:fldCharType="end"/>
        </w:r>
      </w:hyperlink>
    </w:p>
    <w:p w14:paraId="01AE69E5" w14:textId="2DC93ECB" w:rsidR="002F2C1E" w:rsidRDefault="00DD1DD9">
      <w:pPr>
        <w:pStyle w:val="TOC2"/>
        <w:rPr>
          <w:rFonts w:asciiTheme="minorHAnsi" w:eastAsiaTheme="minorEastAsia" w:hAnsiTheme="minorHAnsi"/>
          <w:b w:val="0"/>
          <w:bCs w:val="0"/>
          <w:color w:val="auto"/>
          <w:sz w:val="22"/>
        </w:rPr>
      </w:pPr>
      <w:hyperlink w:anchor="_Toc113037964" w:history="1">
        <w:r w:rsidR="002F2C1E" w:rsidRPr="00966262">
          <w:rPr>
            <w:rStyle w:val="Hyperlink"/>
          </w:rPr>
          <w:t>7.0  More Information</w:t>
        </w:r>
        <w:r w:rsidR="002F2C1E">
          <w:rPr>
            <w:webHidden/>
          </w:rPr>
          <w:tab/>
        </w:r>
        <w:r w:rsidR="002F2C1E">
          <w:rPr>
            <w:webHidden/>
          </w:rPr>
          <w:fldChar w:fldCharType="begin"/>
        </w:r>
        <w:r w:rsidR="002F2C1E">
          <w:rPr>
            <w:webHidden/>
          </w:rPr>
          <w:instrText xml:space="preserve"> PAGEREF _Toc113037964 \h </w:instrText>
        </w:r>
        <w:r w:rsidR="002F2C1E">
          <w:rPr>
            <w:webHidden/>
          </w:rPr>
        </w:r>
        <w:r w:rsidR="002F2C1E">
          <w:rPr>
            <w:webHidden/>
          </w:rPr>
          <w:fldChar w:fldCharType="separate"/>
        </w:r>
        <w:r w:rsidR="00A158CE">
          <w:rPr>
            <w:webHidden/>
          </w:rPr>
          <w:t>44</w:t>
        </w:r>
        <w:r w:rsidR="002F2C1E">
          <w:rPr>
            <w:webHidden/>
          </w:rPr>
          <w:fldChar w:fldCharType="end"/>
        </w:r>
      </w:hyperlink>
    </w:p>
    <w:p w14:paraId="1B21234D" w14:textId="2A09F765" w:rsidR="002F2C1E" w:rsidRDefault="00DD1DD9" w:rsidP="00BF0105">
      <w:pPr>
        <w:pStyle w:val="TOC3"/>
        <w:rPr>
          <w:rFonts w:asciiTheme="minorHAnsi" w:hAnsiTheme="minorHAnsi"/>
          <w:sz w:val="22"/>
          <w:szCs w:val="22"/>
        </w:rPr>
      </w:pPr>
      <w:hyperlink w:anchor="_Toc113037965" w:history="1">
        <w:r w:rsidR="002F2C1E" w:rsidRPr="00966262">
          <w:rPr>
            <w:rStyle w:val="Hyperlink"/>
          </w:rPr>
          <w:t>7.1  Resources</w:t>
        </w:r>
        <w:r w:rsidR="002F2C1E">
          <w:rPr>
            <w:webHidden/>
          </w:rPr>
          <w:tab/>
        </w:r>
        <w:r w:rsidR="002F2C1E">
          <w:rPr>
            <w:webHidden/>
          </w:rPr>
          <w:fldChar w:fldCharType="begin"/>
        </w:r>
        <w:r w:rsidR="002F2C1E">
          <w:rPr>
            <w:webHidden/>
          </w:rPr>
          <w:instrText xml:space="preserve"> PAGEREF _Toc113037965 \h </w:instrText>
        </w:r>
        <w:r w:rsidR="002F2C1E">
          <w:rPr>
            <w:webHidden/>
          </w:rPr>
        </w:r>
        <w:r w:rsidR="002F2C1E">
          <w:rPr>
            <w:webHidden/>
          </w:rPr>
          <w:fldChar w:fldCharType="separate"/>
        </w:r>
        <w:r w:rsidR="00A158CE">
          <w:rPr>
            <w:webHidden/>
          </w:rPr>
          <w:t>44</w:t>
        </w:r>
        <w:r w:rsidR="002F2C1E">
          <w:rPr>
            <w:webHidden/>
          </w:rPr>
          <w:fldChar w:fldCharType="end"/>
        </w:r>
      </w:hyperlink>
    </w:p>
    <w:p w14:paraId="6B4CEDC1" w14:textId="615401C9" w:rsidR="00D078CA" w:rsidRDefault="00114471" w:rsidP="000753AB">
      <w:r>
        <w:fldChar w:fldCharType="end"/>
      </w:r>
    </w:p>
    <w:p w14:paraId="251C3969" w14:textId="77777777" w:rsidR="00D078CA" w:rsidRDefault="00D078CA">
      <w:pPr>
        <w:spacing w:before="0" w:after="160" w:line="259" w:lineRule="auto"/>
      </w:pPr>
      <w:r>
        <w:br w:type="page"/>
      </w:r>
    </w:p>
    <w:p w14:paraId="0149E9BF" w14:textId="77777777" w:rsidR="00BA59FD" w:rsidRPr="00193AAE" w:rsidRDefault="00D078CA" w:rsidP="000753AB">
      <w:pPr>
        <w:rPr>
          <w:b/>
          <w:color w:val="1F3864" w:themeColor="accent1" w:themeShade="80"/>
          <w:sz w:val="32"/>
          <w:szCs w:val="32"/>
        </w:rPr>
      </w:pPr>
      <w:r w:rsidRPr="00193AAE">
        <w:rPr>
          <w:b/>
          <w:color w:val="1F3864" w:themeColor="accent1" w:themeShade="80"/>
          <w:sz w:val="32"/>
          <w:szCs w:val="32"/>
        </w:rPr>
        <w:lastRenderedPageBreak/>
        <w:t>Table of Figures</w:t>
      </w:r>
    </w:p>
    <w:p w14:paraId="724A57A8" w14:textId="58165EE7" w:rsidR="002F2C1E" w:rsidRPr="002F2C1E" w:rsidRDefault="000C73C6">
      <w:pPr>
        <w:pStyle w:val="TableofFigures"/>
        <w:tabs>
          <w:tab w:val="right" w:leader="dot" w:pos="10502"/>
        </w:tabs>
        <w:rPr>
          <w:rFonts w:asciiTheme="minorHAnsi" w:eastAsiaTheme="minorEastAsia" w:hAnsiTheme="minorHAnsi"/>
          <w:bCs/>
          <w:noProof/>
          <w:sz w:val="22"/>
        </w:rPr>
      </w:pPr>
      <w:r w:rsidRPr="002F2C1E">
        <w:rPr>
          <w:bCs/>
          <w:color w:val="1F3864" w:themeColor="accent1" w:themeShade="80"/>
        </w:rPr>
        <w:fldChar w:fldCharType="begin"/>
      </w:r>
      <w:r w:rsidRPr="002F2C1E">
        <w:rPr>
          <w:bCs/>
          <w:color w:val="1F3864" w:themeColor="accent1" w:themeShade="80"/>
        </w:rPr>
        <w:instrText xml:space="preserve"> TOC \h \z \c "Figure" </w:instrText>
      </w:r>
      <w:r w:rsidRPr="002F2C1E">
        <w:rPr>
          <w:bCs/>
          <w:color w:val="1F3864" w:themeColor="accent1" w:themeShade="80"/>
        </w:rPr>
        <w:fldChar w:fldCharType="separate"/>
      </w:r>
      <w:hyperlink w:anchor="_Toc113037807" w:history="1">
        <w:r w:rsidR="002F2C1E" w:rsidRPr="002F2C1E">
          <w:rPr>
            <w:rStyle w:val="Hyperlink"/>
            <w:bCs/>
            <w:noProof/>
          </w:rPr>
          <w:t>Figure 1. PTM Service landing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_Toc113037807 \h </w:instrText>
        </w:r>
        <w:r w:rsidR="002F2C1E" w:rsidRPr="002F2C1E">
          <w:rPr>
            <w:bCs/>
            <w:noProof/>
            <w:webHidden/>
          </w:rPr>
        </w:r>
        <w:r w:rsidR="002F2C1E" w:rsidRPr="002F2C1E">
          <w:rPr>
            <w:bCs/>
            <w:noProof/>
            <w:webHidden/>
          </w:rPr>
          <w:fldChar w:fldCharType="separate"/>
        </w:r>
        <w:r w:rsidR="00A158CE">
          <w:rPr>
            <w:bCs/>
            <w:noProof/>
            <w:webHidden/>
          </w:rPr>
          <w:t>8</w:t>
        </w:r>
        <w:r w:rsidR="002F2C1E" w:rsidRPr="002F2C1E">
          <w:rPr>
            <w:bCs/>
            <w:noProof/>
            <w:webHidden/>
          </w:rPr>
          <w:fldChar w:fldCharType="end"/>
        </w:r>
      </w:hyperlink>
    </w:p>
    <w:p w14:paraId="2911B009" w14:textId="56B74542"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08" w:history="1">
        <w:r w:rsidR="002F2C1E" w:rsidRPr="002F2C1E">
          <w:rPr>
            <w:rStyle w:val="Hyperlink"/>
            <w:bCs/>
            <w:noProof/>
          </w:rPr>
          <w:t>Figure 2. Install Test Suite dialog</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_Toc113037808 \h </w:instrText>
        </w:r>
        <w:r w:rsidR="002F2C1E" w:rsidRPr="002F2C1E">
          <w:rPr>
            <w:bCs/>
            <w:noProof/>
            <w:webHidden/>
          </w:rPr>
        </w:r>
        <w:r w:rsidR="002F2C1E" w:rsidRPr="002F2C1E">
          <w:rPr>
            <w:bCs/>
            <w:noProof/>
            <w:webHidden/>
          </w:rPr>
          <w:fldChar w:fldCharType="separate"/>
        </w:r>
        <w:r w:rsidR="00A158CE">
          <w:rPr>
            <w:bCs/>
            <w:noProof/>
            <w:webHidden/>
          </w:rPr>
          <w:t>8</w:t>
        </w:r>
        <w:r w:rsidR="002F2C1E" w:rsidRPr="002F2C1E">
          <w:rPr>
            <w:bCs/>
            <w:noProof/>
            <w:webHidden/>
          </w:rPr>
          <w:fldChar w:fldCharType="end"/>
        </w:r>
      </w:hyperlink>
    </w:p>
    <w:p w14:paraId="269B013E" w14:textId="33D6DCA1"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09" w:history="1">
        <w:r w:rsidR="002F2C1E" w:rsidRPr="002F2C1E">
          <w:rPr>
            <w:rStyle w:val="Hyperlink"/>
            <w:bCs/>
            <w:noProof/>
          </w:rPr>
          <w:t>Figure 3. SMB2 protocol messages example : Setting up an SMB2 share connection</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_Toc113037809 \h </w:instrText>
        </w:r>
        <w:r w:rsidR="002F2C1E" w:rsidRPr="002F2C1E">
          <w:rPr>
            <w:bCs/>
            <w:noProof/>
            <w:webHidden/>
          </w:rPr>
        </w:r>
        <w:r w:rsidR="002F2C1E" w:rsidRPr="002F2C1E">
          <w:rPr>
            <w:bCs/>
            <w:noProof/>
            <w:webHidden/>
          </w:rPr>
          <w:fldChar w:fldCharType="separate"/>
        </w:r>
        <w:r w:rsidR="00A158CE">
          <w:rPr>
            <w:bCs/>
            <w:noProof/>
            <w:webHidden/>
          </w:rPr>
          <w:t>10</w:t>
        </w:r>
        <w:r w:rsidR="002F2C1E" w:rsidRPr="002F2C1E">
          <w:rPr>
            <w:bCs/>
            <w:noProof/>
            <w:webHidden/>
          </w:rPr>
          <w:fldChar w:fldCharType="end"/>
        </w:r>
      </w:hyperlink>
    </w:p>
    <w:p w14:paraId="238B754D" w14:textId="6C55BB19"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0" w:history="1">
        <w:r w:rsidR="002F2C1E" w:rsidRPr="002F2C1E">
          <w:rPr>
            <w:rStyle w:val="Hyperlink"/>
            <w:bCs/>
            <w:noProof/>
          </w:rPr>
          <w:t>Figure 4.  File Server-SMB2 Test Suite : Network test environment</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_Toc113037810 \h </w:instrText>
        </w:r>
        <w:r w:rsidR="002F2C1E" w:rsidRPr="002F2C1E">
          <w:rPr>
            <w:bCs/>
            <w:noProof/>
            <w:webHidden/>
          </w:rPr>
        </w:r>
        <w:r w:rsidR="002F2C1E" w:rsidRPr="002F2C1E">
          <w:rPr>
            <w:bCs/>
            <w:noProof/>
            <w:webHidden/>
          </w:rPr>
          <w:fldChar w:fldCharType="separate"/>
        </w:r>
        <w:r w:rsidR="00A158CE">
          <w:rPr>
            <w:bCs/>
            <w:noProof/>
            <w:webHidden/>
          </w:rPr>
          <w:t>11</w:t>
        </w:r>
        <w:r w:rsidR="002F2C1E" w:rsidRPr="002F2C1E">
          <w:rPr>
            <w:bCs/>
            <w:noProof/>
            <w:webHidden/>
          </w:rPr>
          <w:fldChar w:fldCharType="end"/>
        </w:r>
      </w:hyperlink>
    </w:p>
    <w:p w14:paraId="381FD347" w14:textId="4C4D739C"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1" w:history="1">
        <w:r w:rsidR="002F2C1E" w:rsidRPr="002F2C1E">
          <w:rPr>
            <w:rStyle w:val="Hyperlink"/>
            <w:bCs/>
            <w:noProof/>
          </w:rPr>
          <w:t>Figure 5.  Test Environment : Test Cases communication path</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_Toc113037811 \h </w:instrText>
        </w:r>
        <w:r w:rsidR="002F2C1E" w:rsidRPr="002F2C1E">
          <w:rPr>
            <w:bCs/>
            <w:noProof/>
            <w:webHidden/>
          </w:rPr>
        </w:r>
        <w:r w:rsidR="002F2C1E" w:rsidRPr="002F2C1E">
          <w:rPr>
            <w:bCs/>
            <w:noProof/>
            <w:webHidden/>
          </w:rPr>
          <w:fldChar w:fldCharType="separate"/>
        </w:r>
        <w:r w:rsidR="00A158CE">
          <w:rPr>
            <w:bCs/>
            <w:noProof/>
            <w:webHidden/>
          </w:rPr>
          <w:t>12</w:t>
        </w:r>
        <w:r w:rsidR="002F2C1E" w:rsidRPr="002F2C1E">
          <w:rPr>
            <w:bCs/>
            <w:noProof/>
            <w:webHidden/>
          </w:rPr>
          <w:fldChar w:fldCharType="end"/>
        </w:r>
      </w:hyperlink>
    </w:p>
    <w:p w14:paraId="37F92F7F" w14:textId="3D595C37"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2" w:history="1">
        <w:r w:rsidR="002F2C1E" w:rsidRPr="002F2C1E">
          <w:rPr>
            <w:rStyle w:val="Hyperlink"/>
            <w:bCs/>
            <w:noProof/>
          </w:rPr>
          <w:t>Figure 6. PTMService landing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_Toc113037812 \h </w:instrText>
        </w:r>
        <w:r w:rsidR="002F2C1E" w:rsidRPr="002F2C1E">
          <w:rPr>
            <w:bCs/>
            <w:noProof/>
            <w:webHidden/>
          </w:rPr>
        </w:r>
        <w:r w:rsidR="002F2C1E" w:rsidRPr="002F2C1E">
          <w:rPr>
            <w:bCs/>
            <w:noProof/>
            <w:webHidden/>
          </w:rPr>
          <w:fldChar w:fldCharType="separate"/>
        </w:r>
        <w:r w:rsidR="00A158CE">
          <w:rPr>
            <w:bCs/>
            <w:noProof/>
            <w:webHidden/>
          </w:rPr>
          <w:t>13</w:t>
        </w:r>
        <w:r w:rsidR="002F2C1E" w:rsidRPr="002F2C1E">
          <w:rPr>
            <w:bCs/>
            <w:noProof/>
            <w:webHidden/>
          </w:rPr>
          <w:fldChar w:fldCharType="end"/>
        </w:r>
      </w:hyperlink>
    </w:p>
    <w:p w14:paraId="6D9FF9C5" w14:textId="5D462A96"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3" w:history="1">
        <w:r w:rsidR="002F2C1E" w:rsidRPr="002F2C1E">
          <w:rPr>
            <w:rStyle w:val="Hyperlink"/>
            <w:bCs/>
            <w:noProof/>
          </w:rPr>
          <w:t>Figure 7. PTM Service : Tasks list</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_Toc113037813 \h </w:instrText>
        </w:r>
        <w:r w:rsidR="002F2C1E" w:rsidRPr="002F2C1E">
          <w:rPr>
            <w:bCs/>
            <w:noProof/>
            <w:webHidden/>
          </w:rPr>
        </w:r>
        <w:r w:rsidR="002F2C1E" w:rsidRPr="002F2C1E">
          <w:rPr>
            <w:bCs/>
            <w:noProof/>
            <w:webHidden/>
          </w:rPr>
          <w:fldChar w:fldCharType="separate"/>
        </w:r>
        <w:r w:rsidR="00A158CE">
          <w:rPr>
            <w:bCs/>
            <w:noProof/>
            <w:webHidden/>
          </w:rPr>
          <w:t>13</w:t>
        </w:r>
        <w:r w:rsidR="002F2C1E" w:rsidRPr="002F2C1E">
          <w:rPr>
            <w:bCs/>
            <w:noProof/>
            <w:webHidden/>
          </w:rPr>
          <w:fldChar w:fldCharType="end"/>
        </w:r>
      </w:hyperlink>
    </w:p>
    <w:p w14:paraId="2D3DE437" w14:textId="16D311C8"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4" w:history="1">
        <w:r w:rsidR="002F2C1E" w:rsidRPr="002F2C1E">
          <w:rPr>
            <w:rStyle w:val="Hyperlink"/>
            <w:bCs/>
            <w:noProof/>
          </w:rPr>
          <w:t>Figure 8.  PTM Service : Select Test Suite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_Toc113037814 \h </w:instrText>
        </w:r>
        <w:r w:rsidR="002F2C1E" w:rsidRPr="002F2C1E">
          <w:rPr>
            <w:bCs/>
            <w:noProof/>
            <w:webHidden/>
          </w:rPr>
        </w:r>
        <w:r w:rsidR="002F2C1E" w:rsidRPr="002F2C1E">
          <w:rPr>
            <w:bCs/>
            <w:noProof/>
            <w:webHidden/>
          </w:rPr>
          <w:fldChar w:fldCharType="separate"/>
        </w:r>
        <w:r w:rsidR="00A158CE">
          <w:rPr>
            <w:bCs/>
            <w:noProof/>
            <w:webHidden/>
          </w:rPr>
          <w:t>15</w:t>
        </w:r>
        <w:r w:rsidR="002F2C1E" w:rsidRPr="002F2C1E">
          <w:rPr>
            <w:bCs/>
            <w:noProof/>
            <w:webHidden/>
          </w:rPr>
          <w:fldChar w:fldCharType="end"/>
        </w:r>
      </w:hyperlink>
    </w:p>
    <w:p w14:paraId="3A68F051" w14:textId="41B26D3C"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5" w:history="1">
        <w:r w:rsidR="002F2C1E" w:rsidRPr="002F2C1E">
          <w:rPr>
            <w:rStyle w:val="Hyperlink"/>
            <w:bCs/>
            <w:noProof/>
          </w:rPr>
          <w:t>Figure 9. PTM Service:  Test Suite Introduction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_Toc113037815 \h </w:instrText>
        </w:r>
        <w:r w:rsidR="002F2C1E" w:rsidRPr="002F2C1E">
          <w:rPr>
            <w:bCs/>
            <w:noProof/>
            <w:webHidden/>
          </w:rPr>
        </w:r>
        <w:r w:rsidR="002F2C1E" w:rsidRPr="002F2C1E">
          <w:rPr>
            <w:bCs/>
            <w:noProof/>
            <w:webHidden/>
          </w:rPr>
          <w:fldChar w:fldCharType="separate"/>
        </w:r>
        <w:r w:rsidR="00A158CE">
          <w:rPr>
            <w:bCs/>
            <w:noProof/>
            <w:webHidden/>
          </w:rPr>
          <w:t>16</w:t>
        </w:r>
        <w:r w:rsidR="002F2C1E" w:rsidRPr="002F2C1E">
          <w:rPr>
            <w:bCs/>
            <w:noProof/>
            <w:webHidden/>
          </w:rPr>
          <w:fldChar w:fldCharType="end"/>
        </w:r>
      </w:hyperlink>
    </w:p>
    <w:p w14:paraId="66D82133" w14:textId="506FA754"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6" w:history="1">
        <w:r w:rsidR="002F2C1E" w:rsidRPr="002F2C1E">
          <w:rPr>
            <w:rStyle w:val="Hyperlink"/>
            <w:bCs/>
            <w:noProof/>
          </w:rPr>
          <w:t>Figure 10. PTM Service:  Domain and Workgroup environments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_Toc113037816 \h </w:instrText>
        </w:r>
        <w:r w:rsidR="002F2C1E" w:rsidRPr="002F2C1E">
          <w:rPr>
            <w:bCs/>
            <w:noProof/>
            <w:webHidden/>
          </w:rPr>
        </w:r>
        <w:r w:rsidR="002F2C1E" w:rsidRPr="002F2C1E">
          <w:rPr>
            <w:bCs/>
            <w:noProof/>
            <w:webHidden/>
          </w:rPr>
          <w:fldChar w:fldCharType="separate"/>
        </w:r>
        <w:r w:rsidR="00A158CE">
          <w:rPr>
            <w:bCs/>
            <w:noProof/>
            <w:webHidden/>
          </w:rPr>
          <w:t>17</w:t>
        </w:r>
        <w:r w:rsidR="002F2C1E" w:rsidRPr="002F2C1E">
          <w:rPr>
            <w:bCs/>
            <w:noProof/>
            <w:webHidden/>
          </w:rPr>
          <w:fldChar w:fldCharType="end"/>
        </w:r>
      </w:hyperlink>
    </w:p>
    <w:p w14:paraId="0C7E9033" w14:textId="6A9C7054"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7" w:history="1">
        <w:r w:rsidR="002F2C1E" w:rsidRPr="002F2C1E">
          <w:rPr>
            <w:rStyle w:val="Hyperlink"/>
            <w:bCs/>
            <w:noProof/>
          </w:rPr>
          <w:t>Figure 11. PTM Service : Select Configuration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_Toc113037817 \h </w:instrText>
        </w:r>
        <w:r w:rsidR="002F2C1E" w:rsidRPr="002F2C1E">
          <w:rPr>
            <w:bCs/>
            <w:noProof/>
            <w:webHidden/>
          </w:rPr>
        </w:r>
        <w:r w:rsidR="002F2C1E" w:rsidRPr="002F2C1E">
          <w:rPr>
            <w:bCs/>
            <w:noProof/>
            <w:webHidden/>
          </w:rPr>
          <w:fldChar w:fldCharType="separate"/>
        </w:r>
        <w:r w:rsidR="00A158CE">
          <w:rPr>
            <w:bCs/>
            <w:noProof/>
            <w:webHidden/>
          </w:rPr>
          <w:t>17</w:t>
        </w:r>
        <w:r w:rsidR="002F2C1E" w:rsidRPr="002F2C1E">
          <w:rPr>
            <w:bCs/>
            <w:noProof/>
            <w:webHidden/>
          </w:rPr>
          <w:fldChar w:fldCharType="end"/>
        </w:r>
      </w:hyperlink>
    </w:p>
    <w:p w14:paraId="6E6EB2DD" w14:textId="0283DACC"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8" w:history="1">
        <w:r w:rsidR="002F2C1E" w:rsidRPr="002F2C1E">
          <w:rPr>
            <w:rStyle w:val="Hyperlink"/>
            <w:bCs/>
            <w:noProof/>
          </w:rPr>
          <w:t>Figure 12. PTM Service : Configure Method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_Toc113037818 \h </w:instrText>
        </w:r>
        <w:r w:rsidR="002F2C1E" w:rsidRPr="002F2C1E">
          <w:rPr>
            <w:bCs/>
            <w:noProof/>
            <w:webHidden/>
          </w:rPr>
        </w:r>
        <w:r w:rsidR="002F2C1E" w:rsidRPr="002F2C1E">
          <w:rPr>
            <w:bCs/>
            <w:noProof/>
            <w:webHidden/>
          </w:rPr>
          <w:fldChar w:fldCharType="separate"/>
        </w:r>
        <w:r w:rsidR="00A158CE">
          <w:rPr>
            <w:bCs/>
            <w:noProof/>
            <w:webHidden/>
          </w:rPr>
          <w:t>18</w:t>
        </w:r>
        <w:r w:rsidR="002F2C1E" w:rsidRPr="002F2C1E">
          <w:rPr>
            <w:bCs/>
            <w:noProof/>
            <w:webHidden/>
          </w:rPr>
          <w:fldChar w:fldCharType="end"/>
        </w:r>
      </w:hyperlink>
    </w:p>
    <w:p w14:paraId="27D0CD49" w14:textId="5CC85038"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19" w:history="1">
        <w:r w:rsidR="002F2C1E" w:rsidRPr="002F2C1E">
          <w:rPr>
            <w:rStyle w:val="Hyperlink"/>
            <w:bCs/>
            <w:noProof/>
          </w:rPr>
          <w:t>Figure 13. PTM : SUT detection input data</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_Toc113037819 \h </w:instrText>
        </w:r>
        <w:r w:rsidR="002F2C1E" w:rsidRPr="002F2C1E">
          <w:rPr>
            <w:bCs/>
            <w:noProof/>
            <w:webHidden/>
          </w:rPr>
        </w:r>
        <w:r w:rsidR="002F2C1E" w:rsidRPr="002F2C1E">
          <w:rPr>
            <w:bCs/>
            <w:noProof/>
            <w:webHidden/>
          </w:rPr>
          <w:fldChar w:fldCharType="separate"/>
        </w:r>
        <w:r w:rsidR="00A158CE">
          <w:rPr>
            <w:bCs/>
            <w:noProof/>
            <w:webHidden/>
          </w:rPr>
          <w:t>19</w:t>
        </w:r>
        <w:r w:rsidR="002F2C1E" w:rsidRPr="002F2C1E">
          <w:rPr>
            <w:bCs/>
            <w:noProof/>
            <w:webHidden/>
          </w:rPr>
          <w:fldChar w:fldCharType="end"/>
        </w:r>
      </w:hyperlink>
    </w:p>
    <w:p w14:paraId="10602CE2" w14:textId="05F44BA3"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0" w:history="1">
        <w:r w:rsidR="002F2C1E" w:rsidRPr="002F2C1E">
          <w:rPr>
            <w:rStyle w:val="Hyperlink"/>
            <w:bCs/>
            <w:noProof/>
          </w:rPr>
          <w:t>Figure 14. PTM Service : Reviewing Auto Detection results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_Toc113037820 \h </w:instrText>
        </w:r>
        <w:r w:rsidR="002F2C1E" w:rsidRPr="002F2C1E">
          <w:rPr>
            <w:bCs/>
            <w:noProof/>
            <w:webHidden/>
          </w:rPr>
        </w:r>
        <w:r w:rsidR="002F2C1E" w:rsidRPr="002F2C1E">
          <w:rPr>
            <w:bCs/>
            <w:noProof/>
            <w:webHidden/>
          </w:rPr>
          <w:fldChar w:fldCharType="separate"/>
        </w:r>
        <w:r w:rsidR="00A158CE">
          <w:rPr>
            <w:bCs/>
            <w:noProof/>
            <w:webHidden/>
          </w:rPr>
          <w:t>20</w:t>
        </w:r>
        <w:r w:rsidR="002F2C1E" w:rsidRPr="002F2C1E">
          <w:rPr>
            <w:bCs/>
            <w:noProof/>
            <w:webHidden/>
          </w:rPr>
          <w:fldChar w:fldCharType="end"/>
        </w:r>
      </w:hyperlink>
    </w:p>
    <w:p w14:paraId="54A698E4" w14:textId="7807B5AB"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1" w:history="1">
        <w:r w:rsidR="002F2C1E" w:rsidRPr="002F2C1E">
          <w:rPr>
            <w:rStyle w:val="Hyperlink"/>
            <w:bCs/>
            <w:noProof/>
          </w:rPr>
          <w:t>Figure 15. PTM Service : Filtering test cases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_Toc113037821 \h </w:instrText>
        </w:r>
        <w:r w:rsidR="002F2C1E" w:rsidRPr="002F2C1E">
          <w:rPr>
            <w:bCs/>
            <w:noProof/>
            <w:webHidden/>
          </w:rPr>
        </w:r>
        <w:r w:rsidR="002F2C1E" w:rsidRPr="002F2C1E">
          <w:rPr>
            <w:bCs/>
            <w:noProof/>
            <w:webHidden/>
          </w:rPr>
          <w:fldChar w:fldCharType="separate"/>
        </w:r>
        <w:r w:rsidR="00A158CE">
          <w:rPr>
            <w:bCs/>
            <w:noProof/>
            <w:webHidden/>
          </w:rPr>
          <w:t>21</w:t>
        </w:r>
        <w:r w:rsidR="002F2C1E" w:rsidRPr="002F2C1E">
          <w:rPr>
            <w:bCs/>
            <w:noProof/>
            <w:webHidden/>
          </w:rPr>
          <w:fldChar w:fldCharType="end"/>
        </w:r>
      </w:hyperlink>
    </w:p>
    <w:p w14:paraId="164444EA" w14:textId="2B2B3A86"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2" w:history="1">
        <w:r w:rsidR="002F2C1E" w:rsidRPr="002F2C1E">
          <w:rPr>
            <w:rStyle w:val="Hyperlink"/>
            <w:bCs/>
            <w:noProof/>
          </w:rPr>
          <w:t>Figure 16. PTM Service : Configure Test Cases page : Common Properties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_Toc113037822 \h </w:instrText>
        </w:r>
        <w:r w:rsidR="002F2C1E" w:rsidRPr="002F2C1E">
          <w:rPr>
            <w:bCs/>
            <w:noProof/>
            <w:webHidden/>
          </w:rPr>
        </w:r>
        <w:r w:rsidR="002F2C1E" w:rsidRPr="002F2C1E">
          <w:rPr>
            <w:bCs/>
            <w:noProof/>
            <w:webHidden/>
          </w:rPr>
          <w:fldChar w:fldCharType="separate"/>
        </w:r>
        <w:r w:rsidR="00A158CE">
          <w:rPr>
            <w:bCs/>
            <w:noProof/>
            <w:webHidden/>
          </w:rPr>
          <w:t>23</w:t>
        </w:r>
        <w:r w:rsidR="002F2C1E" w:rsidRPr="002F2C1E">
          <w:rPr>
            <w:bCs/>
            <w:noProof/>
            <w:webHidden/>
          </w:rPr>
          <w:fldChar w:fldCharType="end"/>
        </w:r>
      </w:hyperlink>
    </w:p>
    <w:p w14:paraId="54146F91" w14:textId="69C412D0"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3" w:history="1">
        <w:r w:rsidR="002F2C1E" w:rsidRPr="002F2C1E">
          <w:rPr>
            <w:rStyle w:val="Hyperlink"/>
            <w:bCs/>
            <w:noProof/>
          </w:rPr>
          <w:t>Figure 17. PTM Service: Configuring an SUT control adapter</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_Toc113037823 \h </w:instrText>
        </w:r>
        <w:r w:rsidR="002F2C1E" w:rsidRPr="002F2C1E">
          <w:rPr>
            <w:bCs/>
            <w:noProof/>
            <w:webHidden/>
          </w:rPr>
        </w:r>
        <w:r w:rsidR="002F2C1E" w:rsidRPr="002F2C1E">
          <w:rPr>
            <w:bCs/>
            <w:noProof/>
            <w:webHidden/>
          </w:rPr>
          <w:fldChar w:fldCharType="separate"/>
        </w:r>
        <w:r w:rsidR="00A158CE">
          <w:rPr>
            <w:bCs/>
            <w:noProof/>
            <w:webHidden/>
          </w:rPr>
          <w:t>24</w:t>
        </w:r>
        <w:r w:rsidR="002F2C1E" w:rsidRPr="002F2C1E">
          <w:rPr>
            <w:bCs/>
            <w:noProof/>
            <w:webHidden/>
          </w:rPr>
          <w:fldChar w:fldCharType="end"/>
        </w:r>
      </w:hyperlink>
    </w:p>
    <w:p w14:paraId="2F08EE1C" w14:textId="3E420683"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4" w:history="1">
        <w:r w:rsidR="002F2C1E" w:rsidRPr="002F2C1E">
          <w:rPr>
            <w:rStyle w:val="Hyperlink"/>
            <w:bCs/>
            <w:noProof/>
          </w:rPr>
          <w:t>Figure 18.  PTM Service : Loading an existing Profile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_Toc113037824 \h </w:instrText>
        </w:r>
        <w:r w:rsidR="002F2C1E" w:rsidRPr="002F2C1E">
          <w:rPr>
            <w:bCs/>
            <w:noProof/>
            <w:webHidden/>
          </w:rPr>
        </w:r>
        <w:r w:rsidR="002F2C1E" w:rsidRPr="002F2C1E">
          <w:rPr>
            <w:bCs/>
            <w:noProof/>
            <w:webHidden/>
          </w:rPr>
          <w:fldChar w:fldCharType="separate"/>
        </w:r>
        <w:r w:rsidR="00A158CE">
          <w:rPr>
            <w:bCs/>
            <w:noProof/>
            <w:webHidden/>
          </w:rPr>
          <w:t>25</w:t>
        </w:r>
        <w:r w:rsidR="002F2C1E" w:rsidRPr="002F2C1E">
          <w:rPr>
            <w:bCs/>
            <w:noProof/>
            <w:webHidden/>
          </w:rPr>
          <w:fldChar w:fldCharType="end"/>
        </w:r>
      </w:hyperlink>
    </w:p>
    <w:p w14:paraId="04A37940" w14:textId="60C465E7"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5" w:history="1">
        <w:r w:rsidR="002F2C1E" w:rsidRPr="002F2C1E">
          <w:rPr>
            <w:rStyle w:val="Hyperlink"/>
            <w:bCs/>
            <w:noProof/>
          </w:rPr>
          <w:t>Figure 19. PTM Service: Validating Profile test cases prior to execution</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_Toc113037825 \h </w:instrText>
        </w:r>
        <w:r w:rsidR="002F2C1E" w:rsidRPr="002F2C1E">
          <w:rPr>
            <w:bCs/>
            <w:noProof/>
            <w:webHidden/>
          </w:rPr>
        </w:r>
        <w:r w:rsidR="002F2C1E" w:rsidRPr="002F2C1E">
          <w:rPr>
            <w:bCs/>
            <w:noProof/>
            <w:webHidden/>
          </w:rPr>
          <w:fldChar w:fldCharType="separate"/>
        </w:r>
        <w:r w:rsidR="00A158CE">
          <w:rPr>
            <w:bCs/>
            <w:noProof/>
            <w:webHidden/>
          </w:rPr>
          <w:t>26</w:t>
        </w:r>
        <w:r w:rsidR="002F2C1E" w:rsidRPr="002F2C1E">
          <w:rPr>
            <w:bCs/>
            <w:noProof/>
            <w:webHidden/>
          </w:rPr>
          <w:fldChar w:fldCharType="end"/>
        </w:r>
      </w:hyperlink>
    </w:p>
    <w:p w14:paraId="0E6F2DE5" w14:textId="5ACDCC89"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6" w:history="1">
        <w:r w:rsidR="002F2C1E" w:rsidRPr="002F2C1E">
          <w:rPr>
            <w:rStyle w:val="Hyperlink"/>
            <w:bCs/>
            <w:noProof/>
          </w:rPr>
          <w:t>Figure 20. PTM Service : Selecting Test Cases to execute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_Toc113037826 \h </w:instrText>
        </w:r>
        <w:r w:rsidR="002F2C1E" w:rsidRPr="002F2C1E">
          <w:rPr>
            <w:bCs/>
            <w:noProof/>
            <w:webHidden/>
          </w:rPr>
        </w:r>
        <w:r w:rsidR="002F2C1E" w:rsidRPr="002F2C1E">
          <w:rPr>
            <w:bCs/>
            <w:noProof/>
            <w:webHidden/>
          </w:rPr>
          <w:fldChar w:fldCharType="separate"/>
        </w:r>
        <w:r w:rsidR="00A158CE">
          <w:rPr>
            <w:bCs/>
            <w:noProof/>
            <w:webHidden/>
          </w:rPr>
          <w:t>27</w:t>
        </w:r>
        <w:r w:rsidR="002F2C1E" w:rsidRPr="002F2C1E">
          <w:rPr>
            <w:bCs/>
            <w:noProof/>
            <w:webHidden/>
          </w:rPr>
          <w:fldChar w:fldCharType="end"/>
        </w:r>
      </w:hyperlink>
    </w:p>
    <w:p w14:paraId="5A407305" w14:textId="5BA4A6C8"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7" w:history="1">
        <w:r w:rsidR="002F2C1E" w:rsidRPr="002F2C1E">
          <w:rPr>
            <w:rStyle w:val="Hyperlink"/>
            <w:bCs/>
            <w:noProof/>
          </w:rPr>
          <w:t>Figure 21. PTM Service : High-level Status Results Categories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_Toc113037827 \h </w:instrText>
        </w:r>
        <w:r w:rsidR="002F2C1E" w:rsidRPr="002F2C1E">
          <w:rPr>
            <w:bCs/>
            <w:noProof/>
            <w:webHidden/>
          </w:rPr>
        </w:r>
        <w:r w:rsidR="002F2C1E" w:rsidRPr="002F2C1E">
          <w:rPr>
            <w:bCs/>
            <w:noProof/>
            <w:webHidden/>
          </w:rPr>
          <w:fldChar w:fldCharType="separate"/>
        </w:r>
        <w:r w:rsidR="00A158CE">
          <w:rPr>
            <w:bCs/>
            <w:noProof/>
            <w:webHidden/>
          </w:rPr>
          <w:t>28</w:t>
        </w:r>
        <w:r w:rsidR="002F2C1E" w:rsidRPr="002F2C1E">
          <w:rPr>
            <w:bCs/>
            <w:noProof/>
            <w:webHidden/>
          </w:rPr>
          <w:fldChar w:fldCharType="end"/>
        </w:r>
      </w:hyperlink>
    </w:p>
    <w:p w14:paraId="758975EF" w14:textId="31275FE3"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8" w:history="1">
        <w:r w:rsidR="002F2C1E" w:rsidRPr="002F2C1E">
          <w:rPr>
            <w:rStyle w:val="Hyperlink"/>
            <w:bCs/>
            <w:noProof/>
          </w:rPr>
          <w:t>Figure 22. PTMService : Import/Export Playlist feature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_Toc113037828 \h </w:instrText>
        </w:r>
        <w:r w:rsidR="002F2C1E" w:rsidRPr="002F2C1E">
          <w:rPr>
            <w:bCs/>
            <w:noProof/>
            <w:webHidden/>
          </w:rPr>
        </w:r>
        <w:r w:rsidR="002F2C1E" w:rsidRPr="002F2C1E">
          <w:rPr>
            <w:bCs/>
            <w:noProof/>
            <w:webHidden/>
          </w:rPr>
          <w:fldChar w:fldCharType="separate"/>
        </w:r>
        <w:r w:rsidR="00A158CE">
          <w:rPr>
            <w:bCs/>
            <w:noProof/>
            <w:webHidden/>
          </w:rPr>
          <w:t>29</w:t>
        </w:r>
        <w:r w:rsidR="002F2C1E" w:rsidRPr="002F2C1E">
          <w:rPr>
            <w:bCs/>
            <w:noProof/>
            <w:webHidden/>
          </w:rPr>
          <w:fldChar w:fldCharType="end"/>
        </w:r>
      </w:hyperlink>
    </w:p>
    <w:p w14:paraId="357E39FA" w14:textId="7A565C8C"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29" w:history="1">
        <w:r w:rsidR="002F2C1E" w:rsidRPr="002F2C1E">
          <w:rPr>
            <w:rStyle w:val="Hyperlink"/>
            <w:bCs/>
            <w:noProof/>
          </w:rPr>
          <w:t>Figure 23. PTM Service : Executing selected Test Cases</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_Toc113037829 \h </w:instrText>
        </w:r>
        <w:r w:rsidR="002F2C1E" w:rsidRPr="002F2C1E">
          <w:rPr>
            <w:bCs/>
            <w:noProof/>
            <w:webHidden/>
          </w:rPr>
        </w:r>
        <w:r w:rsidR="002F2C1E" w:rsidRPr="002F2C1E">
          <w:rPr>
            <w:bCs/>
            <w:noProof/>
            <w:webHidden/>
          </w:rPr>
          <w:fldChar w:fldCharType="separate"/>
        </w:r>
        <w:r w:rsidR="00A158CE">
          <w:rPr>
            <w:bCs/>
            <w:noProof/>
            <w:webHidden/>
          </w:rPr>
          <w:t>31</w:t>
        </w:r>
        <w:r w:rsidR="002F2C1E" w:rsidRPr="002F2C1E">
          <w:rPr>
            <w:bCs/>
            <w:noProof/>
            <w:webHidden/>
          </w:rPr>
          <w:fldChar w:fldCharType="end"/>
        </w:r>
      </w:hyperlink>
    </w:p>
    <w:p w14:paraId="4682F1E1" w14:textId="751605F9"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30" w:history="1">
        <w:r w:rsidR="002F2C1E" w:rsidRPr="002F2C1E">
          <w:rPr>
            <w:rStyle w:val="Hyperlink"/>
            <w:bCs/>
            <w:noProof/>
          </w:rPr>
          <w:t>Figure 24. PTM Service: Test execution History view</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_Toc113037830 \h </w:instrText>
        </w:r>
        <w:r w:rsidR="002F2C1E" w:rsidRPr="002F2C1E">
          <w:rPr>
            <w:bCs/>
            <w:noProof/>
            <w:webHidden/>
          </w:rPr>
        </w:r>
        <w:r w:rsidR="002F2C1E" w:rsidRPr="002F2C1E">
          <w:rPr>
            <w:bCs/>
            <w:noProof/>
            <w:webHidden/>
          </w:rPr>
          <w:fldChar w:fldCharType="separate"/>
        </w:r>
        <w:r w:rsidR="00A158CE">
          <w:rPr>
            <w:bCs/>
            <w:noProof/>
            <w:webHidden/>
          </w:rPr>
          <w:t>31</w:t>
        </w:r>
        <w:r w:rsidR="002F2C1E" w:rsidRPr="002F2C1E">
          <w:rPr>
            <w:bCs/>
            <w:noProof/>
            <w:webHidden/>
          </w:rPr>
          <w:fldChar w:fldCharType="end"/>
        </w:r>
      </w:hyperlink>
    </w:p>
    <w:p w14:paraId="28861836" w14:textId="5EA44996"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31" w:history="1">
        <w:r w:rsidR="002F2C1E" w:rsidRPr="002F2C1E">
          <w:rPr>
            <w:rStyle w:val="Hyperlink"/>
            <w:bCs/>
            <w:noProof/>
          </w:rPr>
          <w:t>Figure 25. PTM Service : View Results page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_Toc113037831 \h </w:instrText>
        </w:r>
        <w:r w:rsidR="002F2C1E" w:rsidRPr="002F2C1E">
          <w:rPr>
            <w:bCs/>
            <w:noProof/>
            <w:webHidden/>
          </w:rPr>
        </w:r>
        <w:r w:rsidR="002F2C1E" w:rsidRPr="002F2C1E">
          <w:rPr>
            <w:bCs/>
            <w:noProof/>
            <w:webHidden/>
          </w:rPr>
          <w:fldChar w:fldCharType="separate"/>
        </w:r>
        <w:r w:rsidR="00A158CE">
          <w:rPr>
            <w:bCs/>
            <w:noProof/>
            <w:webHidden/>
          </w:rPr>
          <w:t>32</w:t>
        </w:r>
        <w:r w:rsidR="002F2C1E" w:rsidRPr="002F2C1E">
          <w:rPr>
            <w:bCs/>
            <w:noProof/>
            <w:webHidden/>
          </w:rPr>
          <w:fldChar w:fldCharType="end"/>
        </w:r>
      </w:hyperlink>
    </w:p>
    <w:p w14:paraId="3B5B906E" w14:textId="4803E420"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32" w:history="1">
        <w:r w:rsidR="002F2C1E" w:rsidRPr="002F2C1E">
          <w:rPr>
            <w:rStyle w:val="Hyperlink"/>
            <w:bCs/>
            <w:noProof/>
          </w:rPr>
          <w:t>Figure 26. Create file demo</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_Toc113037832 \h </w:instrText>
        </w:r>
        <w:r w:rsidR="002F2C1E" w:rsidRPr="002F2C1E">
          <w:rPr>
            <w:bCs/>
            <w:noProof/>
            <w:webHidden/>
          </w:rPr>
        </w:r>
        <w:r w:rsidR="002F2C1E" w:rsidRPr="002F2C1E">
          <w:rPr>
            <w:bCs/>
            <w:noProof/>
            <w:webHidden/>
          </w:rPr>
          <w:fldChar w:fldCharType="separate"/>
        </w:r>
        <w:r w:rsidR="00A158CE">
          <w:rPr>
            <w:bCs/>
            <w:noProof/>
            <w:webHidden/>
          </w:rPr>
          <w:t>33</w:t>
        </w:r>
        <w:r w:rsidR="002F2C1E" w:rsidRPr="002F2C1E">
          <w:rPr>
            <w:bCs/>
            <w:noProof/>
            <w:webHidden/>
          </w:rPr>
          <w:fldChar w:fldCharType="end"/>
        </w:r>
      </w:hyperlink>
    </w:p>
    <w:p w14:paraId="42C0AA5F" w14:textId="14BE0389" w:rsidR="002F2C1E" w:rsidRPr="002F2C1E" w:rsidRDefault="00DD1DD9">
      <w:pPr>
        <w:pStyle w:val="TableofFigures"/>
        <w:tabs>
          <w:tab w:val="right" w:leader="dot" w:pos="10502"/>
        </w:tabs>
        <w:rPr>
          <w:rFonts w:asciiTheme="minorHAnsi" w:eastAsiaTheme="minorEastAsia" w:hAnsiTheme="minorHAnsi"/>
          <w:bCs/>
          <w:noProof/>
          <w:sz w:val="22"/>
        </w:rPr>
      </w:pPr>
      <w:hyperlink w:anchor="_Toc113037833" w:history="1">
        <w:r w:rsidR="002F2C1E" w:rsidRPr="002F2C1E">
          <w:rPr>
            <w:rStyle w:val="Hyperlink"/>
            <w:bCs/>
            <w:noProof/>
          </w:rPr>
          <w:t>Figure 27. PTM Service : Saving a Test Cases Profile</w:t>
        </w:r>
        <w:r w:rsidR="002F2C1E" w:rsidRPr="002F2C1E">
          <w:rPr>
            <w:bCs/>
            <w:noProof/>
            <w:webHidden/>
          </w:rPr>
          <w:tab/>
        </w:r>
        <w:r w:rsidR="002F2C1E" w:rsidRPr="002F2C1E">
          <w:rPr>
            <w:bCs/>
            <w:noProof/>
            <w:webHidden/>
          </w:rPr>
          <w:fldChar w:fldCharType="begin"/>
        </w:r>
        <w:r w:rsidR="002F2C1E" w:rsidRPr="002F2C1E">
          <w:rPr>
            <w:bCs/>
            <w:noProof/>
            <w:webHidden/>
          </w:rPr>
          <w:instrText xml:space="preserve"> PAGEREF _Toc113037833 \h </w:instrText>
        </w:r>
        <w:r w:rsidR="002F2C1E" w:rsidRPr="002F2C1E">
          <w:rPr>
            <w:bCs/>
            <w:noProof/>
            <w:webHidden/>
          </w:rPr>
        </w:r>
        <w:r w:rsidR="002F2C1E" w:rsidRPr="002F2C1E">
          <w:rPr>
            <w:bCs/>
            <w:noProof/>
            <w:webHidden/>
          </w:rPr>
          <w:fldChar w:fldCharType="separate"/>
        </w:r>
        <w:r w:rsidR="00A158CE">
          <w:rPr>
            <w:bCs/>
            <w:noProof/>
            <w:webHidden/>
          </w:rPr>
          <w:t>34</w:t>
        </w:r>
        <w:r w:rsidR="002F2C1E" w:rsidRPr="002F2C1E">
          <w:rPr>
            <w:bCs/>
            <w:noProof/>
            <w:webHidden/>
          </w:rPr>
          <w:fldChar w:fldCharType="end"/>
        </w:r>
      </w:hyperlink>
    </w:p>
    <w:p w14:paraId="2D2ED465" w14:textId="7454D341" w:rsidR="006E2A1C" w:rsidRDefault="000C73C6" w:rsidP="006E2A1C">
      <w:r w:rsidRPr="002F2C1E">
        <w:rPr>
          <w:bCs/>
        </w:rPr>
        <w:fldChar w:fldCharType="end"/>
      </w:r>
    </w:p>
    <w:p w14:paraId="732E21B9" w14:textId="0D60D04B" w:rsidR="006E2A1C" w:rsidRDefault="006E2A1C">
      <w:pPr>
        <w:spacing w:before="0" w:after="160" w:line="259" w:lineRule="auto"/>
      </w:pPr>
      <w:r>
        <w:br w:type="page"/>
      </w:r>
    </w:p>
    <w:p w14:paraId="70D1C87C" w14:textId="1F1614F6" w:rsidR="00BA59FD" w:rsidRPr="003444E1" w:rsidRDefault="00C10F44" w:rsidP="00580BCD">
      <w:pPr>
        <w:pStyle w:val="Heading1"/>
      </w:pPr>
      <w:bookmarkStart w:id="11" w:name="_Toc113037942"/>
      <w:proofErr w:type="gramStart"/>
      <w:r>
        <w:lastRenderedPageBreak/>
        <w:t xml:space="preserve">1.0 </w:t>
      </w:r>
      <w:r w:rsidR="0049190F">
        <w:t xml:space="preserve"> </w:t>
      </w:r>
      <w:r w:rsidR="0054655C">
        <w:t>I</w:t>
      </w:r>
      <w:r w:rsidR="00BA59FD">
        <w:t>ntroduction</w:t>
      </w:r>
      <w:bookmarkEnd w:id="11"/>
      <w:proofErr w:type="gramEnd"/>
      <w:r w:rsidR="007A7FED">
        <w:t xml:space="preserve">  </w:t>
      </w:r>
    </w:p>
    <w:p w14:paraId="31F818CA" w14:textId="678ADAD1" w:rsidR="00114FEF" w:rsidRDefault="004B311A" w:rsidP="00511A6E">
      <w:pPr>
        <w:spacing w:before="120" w:after="120"/>
      </w:pPr>
      <w:r>
        <w:t xml:space="preserve">This </w:t>
      </w:r>
      <w:r w:rsidR="00DA4ABA">
        <w:t xml:space="preserve">tutorial </w:t>
      </w:r>
      <w:commentRangeStart w:id="12"/>
      <w:commentRangeEnd w:id="12"/>
      <w:r w:rsidR="00DA4ABA">
        <w:rPr>
          <w:rStyle w:val="CommentReference"/>
        </w:rPr>
        <w:commentReference w:id="12"/>
      </w:r>
      <w:r>
        <w:t xml:space="preserve">provides step-by-step instructions for connecting to and configuring the </w:t>
      </w:r>
      <w:commentRangeStart w:id="13"/>
      <w:r>
        <w:fldChar w:fldCharType="begin"/>
      </w:r>
      <w:r>
        <w:instrText>HYPERLINK \l "FileServerSMBTestSuite_trm"</w:instrText>
      </w:r>
      <w:r>
        <w:fldChar w:fldCharType="separate"/>
      </w:r>
      <w:r w:rsidR="00D546CC" w:rsidRPr="00FB60DF">
        <w:rPr>
          <w:rStyle w:val="Hyperlink"/>
          <w:b/>
          <w:color w:val="00B050"/>
          <w:u w:val="none"/>
        </w:rPr>
        <w:t>File Server</w:t>
      </w:r>
      <w:r w:rsidR="000950FF" w:rsidRPr="000950FF">
        <w:rPr>
          <w:rStyle w:val="Hyperlink"/>
          <w:b/>
          <w:color w:val="00B050"/>
          <w:u w:val="none"/>
        </w:rPr>
        <w:t>-</w:t>
      </w:r>
      <w:r w:rsidR="00D546CC" w:rsidRPr="00FB60DF">
        <w:rPr>
          <w:rStyle w:val="Hyperlink"/>
          <w:b/>
          <w:color w:val="00B050"/>
          <w:u w:val="none"/>
        </w:rPr>
        <w:t>SMB</w:t>
      </w:r>
      <w:r w:rsidR="00FF19FE">
        <w:rPr>
          <w:rStyle w:val="Hyperlink"/>
          <w:b/>
          <w:color w:val="00B050"/>
          <w:u w:val="none"/>
        </w:rPr>
        <w:t>2</w:t>
      </w:r>
      <w:r w:rsidR="00D546CC" w:rsidRPr="00FB60DF">
        <w:rPr>
          <w:rStyle w:val="Hyperlink"/>
          <w:b/>
          <w:color w:val="00B050"/>
          <w:u w:val="none"/>
        </w:rPr>
        <w:t xml:space="preserve"> Test Suite</w:t>
      </w:r>
      <w:r w:rsidR="00D00D84" w:rsidRPr="00FB60DF">
        <w:rPr>
          <w:rStyle w:val="Hyperlink"/>
          <w:b/>
          <w:color w:val="00B050"/>
          <w:u w:val="none"/>
        </w:rPr>
        <w:t xml:space="preserve"> (FSSTS)</w:t>
      </w:r>
      <w:r>
        <w:rPr>
          <w:rStyle w:val="Hyperlink"/>
          <w:b/>
          <w:color w:val="00B050"/>
          <w:u w:val="none"/>
        </w:rPr>
        <w:fldChar w:fldCharType="end"/>
      </w:r>
      <w:r w:rsidR="00B73671">
        <w:rPr>
          <w:rStyle w:val="Hyperlink"/>
          <w:b/>
          <w:color w:val="00B050"/>
          <w:u w:val="none"/>
        </w:rPr>
        <w:t xml:space="preserve"> </w:t>
      </w:r>
      <w:commentRangeEnd w:id="13"/>
      <w:r w:rsidR="006A582F">
        <w:rPr>
          <w:rStyle w:val="CommentReference"/>
        </w:rPr>
        <w:commentReference w:id="13"/>
      </w:r>
      <w:r w:rsidR="00850C3F" w:rsidRPr="00B73671">
        <w:rPr>
          <w:rStyle w:val="Hyperlink"/>
          <w:bCs/>
          <w:color w:val="auto"/>
          <w:u w:val="none"/>
        </w:rPr>
        <w:t xml:space="preserve">via </w:t>
      </w:r>
      <w:r w:rsidR="00B73671" w:rsidRPr="00B73671">
        <w:rPr>
          <w:rStyle w:val="Hyperlink"/>
          <w:bCs/>
          <w:color w:val="auto"/>
          <w:u w:val="none"/>
        </w:rPr>
        <w:t>the</w:t>
      </w:r>
      <w:r w:rsidR="00FA62D5" w:rsidRPr="00B73671">
        <w:rPr>
          <w:rStyle w:val="Hyperlink"/>
          <w:b/>
          <w:color w:val="auto"/>
          <w:u w:val="none"/>
        </w:rPr>
        <w:t xml:space="preserve"> </w:t>
      </w:r>
      <w:r w:rsidR="00DD1DD9">
        <w:fldChar w:fldCharType="begin"/>
      </w:r>
      <w:r w:rsidR="00DD1DD9">
        <w:instrText>HYPERLINK \l "ProtocolTestManagerWS"</w:instrText>
      </w:r>
      <w:r w:rsidR="00DD1DD9">
        <w:fldChar w:fldCharType="separate"/>
      </w:r>
      <w:r w:rsidR="00850C3F" w:rsidRPr="00F65615">
        <w:rPr>
          <w:rStyle w:val="Hyperlink"/>
          <w:b/>
          <w:color w:val="00B050"/>
          <w:u w:val="none"/>
        </w:rPr>
        <w:t xml:space="preserve">Protocol Test Manager </w:t>
      </w:r>
      <w:r w:rsidR="00850C3F">
        <w:rPr>
          <w:rStyle w:val="Hyperlink"/>
          <w:b/>
          <w:color w:val="00B050"/>
          <w:u w:val="none"/>
        </w:rPr>
        <w:t>Web Service (</w:t>
      </w:r>
      <w:r w:rsidR="00850C3F" w:rsidRPr="00F65615">
        <w:rPr>
          <w:rStyle w:val="Hyperlink"/>
          <w:b/>
          <w:color w:val="00B050"/>
          <w:u w:val="none"/>
        </w:rPr>
        <w:t>PTM</w:t>
      </w:r>
      <w:ins w:id="14" w:author="Abiodun Aremu" w:date="2023-08-30T09:12:00Z">
        <w:r w:rsidR="00525E5D">
          <w:rPr>
            <w:rStyle w:val="Hyperlink"/>
            <w:b/>
            <w:color w:val="00B050"/>
            <w:u w:val="none"/>
          </w:rPr>
          <w:t xml:space="preserve"> </w:t>
        </w:r>
      </w:ins>
      <w:del w:id="15" w:author="Abiodun Aremu" w:date="2023-08-30T09:12:00Z">
        <w:r w:rsidR="00850C3F" w:rsidDel="00525E5D">
          <w:rPr>
            <w:rStyle w:val="Hyperlink"/>
            <w:b/>
            <w:color w:val="00B050"/>
            <w:u w:val="none"/>
          </w:rPr>
          <w:delText>W</w:delText>
        </w:r>
      </w:del>
      <w:r w:rsidR="00850C3F">
        <w:rPr>
          <w:rStyle w:val="Hyperlink"/>
          <w:b/>
          <w:color w:val="00B050"/>
          <w:u w:val="none"/>
        </w:rPr>
        <w:t>S</w:t>
      </w:r>
      <w:ins w:id="16" w:author="Abiodun Aremu" w:date="2023-08-30T09:12:00Z">
        <w:r w:rsidR="00525E5D">
          <w:rPr>
            <w:rStyle w:val="Hyperlink"/>
            <w:b/>
            <w:color w:val="00B050"/>
            <w:u w:val="none"/>
          </w:rPr>
          <w:t>ervice</w:t>
        </w:r>
      </w:ins>
      <w:r w:rsidR="00850C3F" w:rsidRPr="00F65615">
        <w:rPr>
          <w:rStyle w:val="Hyperlink"/>
          <w:b/>
          <w:color w:val="00B050"/>
          <w:u w:val="none"/>
        </w:rPr>
        <w:t>)</w:t>
      </w:r>
      <w:r w:rsidR="00DD1DD9">
        <w:rPr>
          <w:rStyle w:val="Hyperlink"/>
          <w:b/>
          <w:color w:val="00B050"/>
          <w:u w:val="none"/>
        </w:rPr>
        <w:fldChar w:fldCharType="end"/>
      </w:r>
      <w:r>
        <w:t xml:space="preserve">, in preparation for executing predefined </w:t>
      </w:r>
      <w:ins w:id="17" w:author="Joe Tornese" w:date="2023-08-22T13:32:00Z">
        <w:r w:rsidR="00205331">
          <w:fldChar w:fldCharType="begin"/>
        </w:r>
        <w:r w:rsidR="00205331">
          <w:instrText>HYPERLINK  \l "TestCase_trm"</w:instrText>
        </w:r>
        <w:r w:rsidR="00205331">
          <w:fldChar w:fldCharType="separate"/>
        </w:r>
        <w:r w:rsidRPr="00205331">
          <w:rPr>
            <w:rStyle w:val="Hyperlink"/>
          </w:rPr>
          <w:t>Test Cases</w:t>
        </w:r>
        <w:r w:rsidR="00205331">
          <w:fldChar w:fldCharType="end"/>
        </w:r>
      </w:ins>
      <w:r>
        <w:t xml:space="preserve"> that exercise</w:t>
      </w:r>
      <w:r w:rsidRPr="004B311A">
        <w:t xml:space="preserve"> </w:t>
      </w:r>
      <w:r>
        <w:t xml:space="preserve">various functions of SMB protocol </w:t>
      </w:r>
      <w:r w:rsidR="009D3898">
        <w:t xml:space="preserve">dialects </w:t>
      </w:r>
      <w:r>
        <w:t>in file sharing scenarios</w:t>
      </w:r>
      <w:r w:rsidR="008D5EBF">
        <w:t xml:space="preserve">. </w:t>
      </w:r>
      <w:r w:rsidR="00883370">
        <w:t xml:space="preserve">Following test execution, you will perform some basic analysis of test results. </w:t>
      </w:r>
      <w:r w:rsidR="00114FEF">
        <w:t xml:space="preserve">You will be provided with </w:t>
      </w:r>
      <w:r w:rsidR="00883370">
        <w:t xml:space="preserve">the </w:t>
      </w:r>
      <w:r w:rsidR="00114FEF">
        <w:t xml:space="preserve">test </w:t>
      </w:r>
      <w:proofErr w:type="gramStart"/>
      <w:r w:rsidR="00114FEF">
        <w:t>environment</w:t>
      </w:r>
      <w:proofErr w:type="gramEnd"/>
      <w:r w:rsidR="00114FEF">
        <w:t xml:space="preserve"> </w:t>
      </w:r>
      <w:r w:rsidR="00883370">
        <w:t xml:space="preserve">assets </w:t>
      </w:r>
      <w:r w:rsidR="00A105C9">
        <w:t xml:space="preserve">that facilitate </w:t>
      </w:r>
      <w:r w:rsidR="00347E35">
        <w:t xml:space="preserve">the </w:t>
      </w:r>
      <w:r w:rsidR="005E6F66">
        <w:t xml:space="preserve">configuration and </w:t>
      </w:r>
      <w:r w:rsidR="00347E35">
        <w:t xml:space="preserve">execution of </w:t>
      </w:r>
      <w:r w:rsidR="00A105C9">
        <w:t>test</w:t>
      </w:r>
      <w:r w:rsidR="00347E35">
        <w:t>s</w:t>
      </w:r>
      <w:r w:rsidR="006B15C3">
        <w:t>.</w:t>
      </w:r>
    </w:p>
    <w:p w14:paraId="40887695" w14:textId="240D8B8C" w:rsidR="004B311A" w:rsidRDefault="00F65615" w:rsidP="00511A6E">
      <w:pPr>
        <w:spacing w:before="120" w:after="120"/>
      </w:pPr>
      <w:r>
        <w:t xml:space="preserve">The management of test environment </w:t>
      </w:r>
      <w:r w:rsidR="004B311A">
        <w:t>configuration</w:t>
      </w:r>
      <w:r>
        <w:t xml:space="preserve">, </w:t>
      </w:r>
      <w:hyperlink w:anchor="TestCase_trm" w:history="1">
        <w:r w:rsidRPr="00C57F6C">
          <w:rPr>
            <w:rStyle w:val="Hyperlink"/>
            <w:b/>
            <w:color w:val="00B050"/>
            <w:u w:val="none"/>
          </w:rPr>
          <w:t>Test Case</w:t>
        </w:r>
      </w:hyperlink>
      <w:r>
        <w:t xml:space="preserve"> execution, and test results analysis are all achieved with the use of the </w:t>
      </w:r>
      <w:commentRangeStart w:id="18"/>
      <w:r w:rsidR="00B64FEC">
        <w:rPr>
          <w:b/>
        </w:rPr>
        <w:fldChar w:fldCharType="begin"/>
      </w:r>
      <w:r w:rsidR="00B64FEC">
        <w:rPr>
          <w:b/>
        </w:rPr>
        <w:instrText>HYPERLINK  \l "ProtocolTestManagerWS"</w:instrText>
      </w:r>
      <w:r w:rsidR="00B64FEC">
        <w:rPr>
          <w:b/>
        </w:rPr>
      </w:r>
      <w:r w:rsidR="00B64FEC">
        <w:rPr>
          <w:b/>
        </w:rPr>
        <w:fldChar w:fldCharType="separate"/>
      </w:r>
      <w:del w:id="19" w:author="Abiodun Aremu" w:date="2023-08-30T09:14:00Z">
        <w:r w:rsidR="00B64FEC" w:rsidRPr="00B64FEC" w:rsidDel="00525E5D">
          <w:rPr>
            <w:rStyle w:val="Hyperlink"/>
            <w:b/>
          </w:rPr>
          <w:delText>Protocol Test Manager Web Service (</w:delText>
        </w:r>
      </w:del>
      <w:r w:rsidR="00B64FEC" w:rsidRPr="00525E5D">
        <w:rPr>
          <w:rStyle w:val="Hyperlink"/>
          <w:b/>
        </w:rPr>
        <w:t>PTM Service</w:t>
      </w:r>
      <w:del w:id="20" w:author="Abiodun Aremu" w:date="2023-08-30T09:14:00Z">
        <w:r w:rsidR="00B64FEC" w:rsidRPr="00B64FEC" w:rsidDel="00525E5D">
          <w:rPr>
            <w:rStyle w:val="Hyperlink"/>
            <w:b/>
          </w:rPr>
          <w:delText>)</w:delText>
        </w:r>
      </w:del>
      <w:r w:rsidR="00B64FEC" w:rsidRPr="00B64FEC">
        <w:rPr>
          <w:rStyle w:val="Hyperlink"/>
          <w:b/>
        </w:rPr>
        <w:t>.</w:t>
      </w:r>
      <w:r w:rsidR="00B64FEC">
        <w:rPr>
          <w:b/>
        </w:rPr>
        <w:fldChar w:fldCharType="end"/>
      </w:r>
      <w:commentRangeEnd w:id="18"/>
      <w:r w:rsidR="00162CAE">
        <w:rPr>
          <w:rStyle w:val="CommentReference"/>
        </w:rPr>
        <w:commentReference w:id="18"/>
      </w:r>
      <w:ins w:id="21" w:author="Joe Tornese" w:date="2023-08-22T12:56:00Z">
        <w:r w:rsidR="00B64FEC">
          <w:t xml:space="preserve"> </w:t>
        </w:r>
      </w:ins>
      <w:r w:rsidR="00C57F6C">
        <w:t>This</w:t>
      </w:r>
      <w:r>
        <w:t xml:space="preserve"> </w:t>
      </w:r>
      <w:r w:rsidR="00DA4ABA">
        <w:t xml:space="preserve">tutorial </w:t>
      </w:r>
      <w:commentRangeStart w:id="22"/>
      <w:commentRangeStart w:id="23"/>
      <w:commentRangeEnd w:id="22"/>
      <w:r w:rsidR="00DA4ABA">
        <w:rPr>
          <w:rStyle w:val="CommentReference"/>
        </w:rPr>
        <w:commentReference w:id="22"/>
      </w:r>
      <w:commentRangeEnd w:id="23"/>
      <w:r w:rsidR="00525E5D">
        <w:rPr>
          <w:rStyle w:val="CommentReference"/>
        </w:rPr>
        <w:commentReference w:id="23"/>
      </w:r>
      <w:r w:rsidR="00C57F6C">
        <w:t>will show you how to</w:t>
      </w:r>
      <w:r>
        <w:t xml:space="preserve"> use the </w:t>
      </w:r>
      <w:r w:rsidRPr="00870B50">
        <w:rPr>
          <w:b/>
          <w:bCs/>
        </w:rPr>
        <w:t xml:space="preserve">PTM </w:t>
      </w:r>
      <w:r w:rsidR="00870B50" w:rsidRPr="00870B50">
        <w:rPr>
          <w:b/>
          <w:bCs/>
        </w:rPr>
        <w:t>Service</w:t>
      </w:r>
      <w:r w:rsidR="00870B50">
        <w:t xml:space="preserve"> </w:t>
      </w:r>
      <w:r>
        <w:t>to accomplish the</w:t>
      </w:r>
      <w:r w:rsidR="00C57F6C">
        <w:t>se</w:t>
      </w:r>
      <w:r>
        <w:t xml:space="preserve"> tasks. </w:t>
      </w:r>
      <w:r w:rsidR="00B64FEC">
        <w:t xml:space="preserve">The PTM Service </w:t>
      </w:r>
      <w:r>
        <w:t xml:space="preserve">tool </w:t>
      </w:r>
      <w:r w:rsidR="00B11D0C">
        <w:t>and</w:t>
      </w:r>
      <w:r>
        <w:t xml:space="preserve"> the </w:t>
      </w:r>
      <w:r w:rsidRPr="00054632">
        <w:rPr>
          <w:b/>
          <w:bCs/>
        </w:rPr>
        <w:t>File Server</w:t>
      </w:r>
      <w:r w:rsidR="00FF19FE" w:rsidRPr="00054632">
        <w:rPr>
          <w:b/>
          <w:bCs/>
        </w:rPr>
        <w:t>-</w:t>
      </w:r>
      <w:r w:rsidRPr="00054632">
        <w:rPr>
          <w:b/>
          <w:bCs/>
        </w:rPr>
        <w:t>SMB</w:t>
      </w:r>
      <w:r w:rsidR="00FF19FE" w:rsidRPr="00054632">
        <w:rPr>
          <w:b/>
          <w:bCs/>
        </w:rPr>
        <w:t>2</w:t>
      </w:r>
      <w:r w:rsidRPr="00054632">
        <w:rPr>
          <w:b/>
          <w:bCs/>
        </w:rPr>
        <w:t xml:space="preserve"> Test Suite</w:t>
      </w:r>
      <w:r>
        <w:t xml:space="preserve"> </w:t>
      </w:r>
      <w:r w:rsidR="00F678BC">
        <w:t>are</w:t>
      </w:r>
      <w:r>
        <w:t xml:space="preserve"> installed on a </w:t>
      </w:r>
      <w:hyperlink w:anchor="DriverComputer_trm" w:history="1">
        <w:r w:rsidRPr="00F12FA1">
          <w:rPr>
            <w:rStyle w:val="Hyperlink"/>
            <w:b/>
            <w:color w:val="00B050"/>
            <w:u w:val="none"/>
          </w:rPr>
          <w:t>Driver computer</w:t>
        </w:r>
      </w:hyperlink>
      <w:r w:rsidR="000C733C">
        <w:t xml:space="preserve"> where you will conduct the testing</w:t>
      </w:r>
      <w:r w:rsidR="0016064C">
        <w:t xml:space="preserve">. </w:t>
      </w:r>
      <w:r w:rsidR="0016064C" w:rsidRPr="008B186F">
        <w:rPr>
          <w:rStyle w:val="normaltextrun"/>
          <w:rFonts w:cs="Segoe UI"/>
          <w:u w:val="single"/>
          <w:shd w:val="clear" w:color="auto" w:fill="FFFFFF"/>
        </w:rPr>
        <w:t xml:space="preserve">You can access the </w:t>
      </w:r>
      <w:r w:rsidR="0016064C" w:rsidRPr="008B186F">
        <w:rPr>
          <w:rStyle w:val="normaltextrun"/>
          <w:rFonts w:cs="Segoe UI"/>
          <w:b/>
          <w:bCs/>
          <w:u w:val="single"/>
          <w:shd w:val="clear" w:color="auto" w:fill="FFFFFF"/>
        </w:rPr>
        <w:t>PTM Service</w:t>
      </w:r>
      <w:r w:rsidR="0016064C" w:rsidRPr="008B186F">
        <w:rPr>
          <w:rStyle w:val="normaltextrun"/>
          <w:rFonts w:cs="Segoe UI"/>
          <w:u w:val="single"/>
          <w:shd w:val="clear" w:color="auto" w:fill="FFFFFF"/>
        </w:rPr>
        <w:t xml:space="preserve"> from a web browser on your device or </w:t>
      </w:r>
      <w:r w:rsidR="00D742F0" w:rsidRPr="008B186F">
        <w:rPr>
          <w:rStyle w:val="normaltextrun"/>
          <w:rFonts w:cs="Segoe UI"/>
          <w:u w:val="single"/>
          <w:shd w:val="clear" w:color="auto" w:fill="FFFFFF"/>
        </w:rPr>
        <w:t>on</w:t>
      </w:r>
      <w:r w:rsidR="0016064C" w:rsidRPr="008B186F">
        <w:rPr>
          <w:rStyle w:val="normaltextrun"/>
          <w:rFonts w:cs="Segoe UI"/>
          <w:u w:val="single"/>
          <w:shd w:val="clear" w:color="auto" w:fill="FFFFFF"/>
        </w:rPr>
        <w:t xml:space="preserve"> the </w:t>
      </w:r>
      <w:commentRangeStart w:id="24"/>
      <w:commentRangeStart w:id="25"/>
      <w:r w:rsidR="0016064C" w:rsidRPr="008B186F">
        <w:rPr>
          <w:rStyle w:val="normaltextrun"/>
          <w:rFonts w:cs="Segoe UI"/>
          <w:b/>
          <w:bCs/>
          <w:u w:val="single"/>
          <w:shd w:val="clear" w:color="auto" w:fill="FFFFFF"/>
        </w:rPr>
        <w:t>Driver computer</w:t>
      </w:r>
      <w:commentRangeEnd w:id="24"/>
      <w:r w:rsidR="00C93E5E">
        <w:rPr>
          <w:rStyle w:val="CommentReference"/>
        </w:rPr>
        <w:commentReference w:id="24"/>
      </w:r>
      <w:commentRangeEnd w:id="25"/>
      <w:r w:rsidR="00525E5D">
        <w:rPr>
          <w:rStyle w:val="CommentReference"/>
        </w:rPr>
        <w:commentReference w:id="25"/>
      </w:r>
      <w:r w:rsidR="00DC3CBA">
        <w:rPr>
          <w:rStyle w:val="normaltextrun"/>
          <w:rFonts w:cs="Segoe UI"/>
          <w:b/>
          <w:bCs/>
          <w:u w:val="single"/>
          <w:shd w:val="clear" w:color="auto" w:fill="FFFFFF"/>
        </w:rPr>
        <w:t xml:space="preserve">. </w:t>
      </w:r>
      <w:r w:rsidR="00DC3CBA" w:rsidRPr="00DC3CBA">
        <w:rPr>
          <w:rStyle w:val="normaltextrun"/>
          <w:rFonts w:cs="Segoe UI"/>
          <w:u w:val="single"/>
          <w:shd w:val="clear" w:color="auto" w:fill="FFFFFF"/>
        </w:rPr>
        <w:t xml:space="preserve">You will have access to the </w:t>
      </w:r>
      <w:r w:rsidR="00693861">
        <w:rPr>
          <w:rStyle w:val="normaltextrun"/>
          <w:rFonts w:cs="Segoe UI"/>
          <w:u w:val="single"/>
          <w:shd w:val="clear" w:color="auto" w:fill="FFFFFF"/>
        </w:rPr>
        <w:t>D</w:t>
      </w:r>
      <w:r w:rsidR="00DC3CBA" w:rsidRPr="00DC3CBA">
        <w:rPr>
          <w:rStyle w:val="normaltextrun"/>
          <w:rFonts w:cs="Segoe UI"/>
          <w:u w:val="single"/>
          <w:shd w:val="clear" w:color="auto" w:fill="FFFFFF"/>
        </w:rPr>
        <w:t>river computer</w:t>
      </w:r>
      <w:r w:rsidR="00DC3CBA">
        <w:rPr>
          <w:rStyle w:val="normaltextrun"/>
          <w:rFonts w:cs="Segoe UI"/>
          <w:b/>
          <w:bCs/>
          <w:u w:val="single"/>
          <w:shd w:val="clear" w:color="auto" w:fill="FFFFFF"/>
        </w:rPr>
        <w:t xml:space="preserve"> </w:t>
      </w:r>
      <w:r>
        <w:t xml:space="preserve">via the </w:t>
      </w:r>
      <w:hyperlink w:anchor="RemoteDesktopProtocol_trm" w:history="1">
        <w:r w:rsidRPr="00C57F6C">
          <w:rPr>
            <w:rStyle w:val="Hyperlink"/>
            <w:b/>
            <w:color w:val="00B050"/>
            <w:u w:val="none"/>
          </w:rPr>
          <w:t>Remote Desktop Protocol (RDP)</w:t>
        </w:r>
      </w:hyperlink>
      <w:r>
        <w:t>.</w:t>
      </w:r>
      <w:r w:rsidR="0081179B">
        <w:t xml:space="preserve"> </w:t>
      </w:r>
    </w:p>
    <w:p w14:paraId="0C3981B5" w14:textId="1DEF1AE6" w:rsidR="00C11A38" w:rsidRPr="004737BB" w:rsidDel="00DC3CBA" w:rsidRDefault="00DC3CBA" w:rsidP="004737BB">
      <w:pPr>
        <w:spacing w:before="120" w:after="120"/>
        <w:rPr>
          <w:del w:id="26" w:author="Joe Tornese" w:date="2023-08-22T13:03:00Z"/>
        </w:rPr>
      </w:pPr>
      <w:commentRangeStart w:id="27"/>
      <w:commentRangeStart w:id="28"/>
      <w:commentRangeEnd w:id="27"/>
      <w:r>
        <w:rPr>
          <w:rStyle w:val="CommentReference"/>
        </w:rPr>
        <w:commentReference w:id="27"/>
      </w:r>
      <w:commentRangeEnd w:id="28"/>
      <w:r w:rsidR="00525E5D">
        <w:rPr>
          <w:rStyle w:val="CommentReference"/>
        </w:rPr>
        <w:commentReference w:id="28"/>
      </w:r>
    </w:p>
    <w:p w14:paraId="740BF5E5" w14:textId="77777777" w:rsidR="00BD1F3C" w:rsidRDefault="00BD1F3C" w:rsidP="004737BB">
      <w:pPr>
        <w:pStyle w:val="NormalLineSpacing"/>
        <w:ind w:left="0"/>
      </w:pPr>
    </w:p>
    <w:p w14:paraId="6650BF4F" w14:textId="007F4DB4" w:rsidR="002074B8" w:rsidRDefault="00BD1F3C" w:rsidP="002074B8">
      <w:pPr>
        <w:pStyle w:val="Heading2"/>
      </w:pPr>
      <w:bookmarkStart w:id="29" w:name="_Toc113037943"/>
      <w:proofErr w:type="gramStart"/>
      <w:r>
        <w:t xml:space="preserve">1.1  </w:t>
      </w:r>
      <w:commentRangeStart w:id="30"/>
      <w:r w:rsidR="00D00D84">
        <w:t>Test</w:t>
      </w:r>
      <w:proofErr w:type="gramEnd"/>
      <w:r w:rsidR="00D00D84">
        <w:t xml:space="preserve"> Suite Training </w:t>
      </w:r>
      <w:r w:rsidR="002074B8">
        <w:t>Audience</w:t>
      </w:r>
      <w:bookmarkEnd w:id="29"/>
      <w:commentRangeEnd w:id="30"/>
      <w:r w:rsidR="0000374F">
        <w:rPr>
          <w:rStyle w:val="CommentReference"/>
          <w:rFonts w:eastAsia="SimSun" w:cstheme="minorBidi"/>
          <w:b w:val="0"/>
        </w:rPr>
        <w:commentReference w:id="30"/>
      </w:r>
    </w:p>
    <w:p w14:paraId="43DCFDB7" w14:textId="27135B02" w:rsidR="002074B8" w:rsidRDefault="00D00D84" w:rsidP="002074B8">
      <w:pPr>
        <w:pStyle w:val="Normal2"/>
      </w:pPr>
      <w:r>
        <w:t xml:space="preserve">The primary audience for the </w:t>
      </w:r>
      <w:hyperlink w:anchor="FileServerSMBTestSuite_trm" w:history="1">
        <w:r w:rsidRPr="00E772CA">
          <w:rPr>
            <w:rStyle w:val="Hyperlink"/>
            <w:b/>
            <w:bCs/>
            <w:color w:val="00B050"/>
          </w:rPr>
          <w:t>FSSTS</w:t>
        </w:r>
      </w:hyperlink>
      <w:r>
        <w:t xml:space="preserve"> training is software developers who have little or no experience with running protocol </w:t>
      </w:r>
      <w:r w:rsidR="004B7404">
        <w:t>T</w:t>
      </w:r>
      <w:r>
        <w:t xml:space="preserve">est </w:t>
      </w:r>
      <w:r w:rsidR="004B7404">
        <w:t>S</w:t>
      </w:r>
      <w:r>
        <w:t xml:space="preserve">uites. Other audiences </w:t>
      </w:r>
      <w:r w:rsidR="008574C3">
        <w:t xml:space="preserve">can </w:t>
      </w:r>
      <w:r>
        <w:t>include</w:t>
      </w:r>
      <w:r w:rsidR="00054632" w:rsidRPr="00054632">
        <w:t xml:space="preserve"> </w:t>
      </w:r>
      <w:r w:rsidR="00054632">
        <w:t xml:space="preserve">support personnel, </w:t>
      </w:r>
      <w:r w:rsidR="003B6611">
        <w:t>IT professionals</w:t>
      </w:r>
      <w:r w:rsidR="00054632">
        <w:t>,</w:t>
      </w:r>
      <w:del w:id="31" w:author="Joe Tornese" w:date="2023-08-22T13:04:00Z">
        <w:r w:rsidR="00054632" w:rsidDel="00DC3CBA">
          <w:delText xml:space="preserve"> </w:delText>
        </w:r>
      </w:del>
      <w:r w:rsidR="003B6611">
        <w:t xml:space="preserve"> and</w:t>
      </w:r>
      <w:r w:rsidR="006573B1">
        <w:t xml:space="preserve"> others who may be interested in learning about protocol </w:t>
      </w:r>
      <w:r w:rsidR="004B7404">
        <w:t>T</w:t>
      </w:r>
      <w:r w:rsidR="006573B1">
        <w:t xml:space="preserve">est </w:t>
      </w:r>
      <w:r w:rsidR="004B7404">
        <w:t>S</w:t>
      </w:r>
      <w:r w:rsidR="006573B1">
        <w:t>uites.</w:t>
      </w:r>
    </w:p>
    <w:p w14:paraId="4B254B85" w14:textId="77777777" w:rsidR="0062012C" w:rsidRPr="002074B8" w:rsidRDefault="0062012C" w:rsidP="0062012C">
      <w:pPr>
        <w:pStyle w:val="NormalLineSpacing"/>
      </w:pPr>
    </w:p>
    <w:p w14:paraId="0127008B" w14:textId="5C6EB18A" w:rsidR="002074B8" w:rsidRDefault="00BD1F3C" w:rsidP="002074B8">
      <w:pPr>
        <w:pStyle w:val="Heading2"/>
      </w:pPr>
      <w:bookmarkStart w:id="32" w:name="_Toc113037944"/>
      <w:proofErr w:type="gramStart"/>
      <w:r>
        <w:t xml:space="preserve">1.2  </w:t>
      </w:r>
      <w:r w:rsidR="002074B8">
        <w:t>Goals</w:t>
      </w:r>
      <w:proofErr w:type="gramEnd"/>
      <w:r w:rsidR="002074B8">
        <w:t xml:space="preserve"> of the Test Suite Training</w:t>
      </w:r>
      <w:bookmarkEnd w:id="32"/>
    </w:p>
    <w:p w14:paraId="63FFCA63" w14:textId="17BEAFDC" w:rsidR="0044485F" w:rsidRPr="0044485F" w:rsidRDefault="0044485F" w:rsidP="0044485F">
      <w:pPr>
        <w:pStyle w:val="Normal2"/>
      </w:pPr>
      <w:r>
        <w:t xml:space="preserve">The </w:t>
      </w:r>
      <w:r w:rsidR="00D71766">
        <w:t xml:space="preserve">primary </w:t>
      </w:r>
      <w:r>
        <w:t xml:space="preserve">goals of this training session are </w:t>
      </w:r>
      <w:r w:rsidR="00D71766">
        <w:t>as</w:t>
      </w:r>
      <w:r>
        <w:t xml:space="preserve"> follows:</w:t>
      </w:r>
    </w:p>
    <w:p w14:paraId="3800EFF0" w14:textId="3A628959" w:rsidR="004B36C7" w:rsidRDefault="004B36C7" w:rsidP="008F39D1">
      <w:pPr>
        <w:pStyle w:val="Normal2"/>
        <w:numPr>
          <w:ilvl w:val="0"/>
          <w:numId w:val="9"/>
        </w:numPr>
        <w:ind w:left="990" w:hanging="270"/>
      </w:pPr>
      <w:r>
        <w:t xml:space="preserve">Learn the basics concepts of </w:t>
      </w:r>
      <w:r w:rsidR="0098417A">
        <w:t xml:space="preserve">simple </w:t>
      </w:r>
      <w:r>
        <w:t>protocol communications.</w:t>
      </w:r>
    </w:p>
    <w:p w14:paraId="72199F11" w14:textId="61A9451D" w:rsidR="004B36C7" w:rsidRDefault="004B36C7" w:rsidP="00636AE3">
      <w:pPr>
        <w:pStyle w:val="Normal2"/>
        <w:numPr>
          <w:ilvl w:val="0"/>
          <w:numId w:val="9"/>
        </w:numPr>
      </w:pPr>
      <w:r>
        <w:t xml:space="preserve">Obtain a preliminary understanding of the </w:t>
      </w:r>
      <w:hyperlink w:anchor="FileServerSMBTestSuite_trm" w:history="1">
        <w:r w:rsidR="00086EDD" w:rsidRPr="00086EDD">
          <w:rPr>
            <w:rStyle w:val="Hyperlink"/>
            <w:b/>
            <w:bCs/>
            <w:color w:val="00B050"/>
          </w:rPr>
          <w:t>File Server</w:t>
        </w:r>
        <w:r w:rsidR="00AC4817">
          <w:rPr>
            <w:rStyle w:val="Hyperlink"/>
            <w:b/>
            <w:bCs/>
            <w:color w:val="00B050"/>
          </w:rPr>
          <w:t>-</w:t>
        </w:r>
        <w:r w:rsidR="00086EDD" w:rsidRPr="00086EDD">
          <w:rPr>
            <w:rStyle w:val="Hyperlink"/>
            <w:b/>
            <w:bCs/>
            <w:color w:val="00B050"/>
          </w:rPr>
          <w:t>SMB2 Test Suite (FSSTS)</w:t>
        </w:r>
      </w:hyperlink>
      <w:r w:rsidR="00296A75">
        <w:t xml:space="preserve"> </w:t>
      </w:r>
      <w:r w:rsidR="00BA25F4">
        <w:t xml:space="preserve">and </w:t>
      </w:r>
      <w:hyperlink w:anchor="ProtocolTestManagerWS" w:history="1">
        <w:r w:rsidR="001C3FEF" w:rsidRPr="001C3FEF">
          <w:rPr>
            <w:rStyle w:val="Hyperlink"/>
            <w:b/>
            <w:color w:val="00B050"/>
          </w:rPr>
          <w:t>P</w:t>
        </w:r>
        <w:r w:rsidR="005011DB">
          <w:rPr>
            <w:rStyle w:val="Hyperlink"/>
            <w:b/>
            <w:color w:val="00B050"/>
          </w:rPr>
          <w:t>TM Service</w:t>
        </w:r>
      </w:hyperlink>
      <w:r>
        <w:t xml:space="preserve"> test environment.</w:t>
      </w:r>
    </w:p>
    <w:p w14:paraId="72F68F4F" w14:textId="3B481A81" w:rsidR="00FC49B1" w:rsidRDefault="004B36C7" w:rsidP="006E2A1C">
      <w:pPr>
        <w:pStyle w:val="Normal2"/>
        <w:numPr>
          <w:ilvl w:val="0"/>
          <w:numId w:val="9"/>
        </w:numPr>
        <w:ind w:left="990" w:hanging="270"/>
      </w:pPr>
      <w:r>
        <w:t>L</w:t>
      </w:r>
      <w:r w:rsidR="008D1D78">
        <w:t xml:space="preserve">earn how to </w:t>
      </w:r>
      <w:r>
        <w:t>use</w:t>
      </w:r>
      <w:r w:rsidR="008D1D78">
        <w:t xml:space="preserve"> the</w:t>
      </w:r>
      <w:r>
        <w:t xml:space="preserve"> </w:t>
      </w:r>
      <w:r w:rsidR="00296A75" w:rsidRPr="00296A75">
        <w:rPr>
          <w:b/>
          <w:bCs/>
        </w:rPr>
        <w:t>PTM</w:t>
      </w:r>
      <w:r w:rsidR="005011DB">
        <w:rPr>
          <w:b/>
          <w:bCs/>
        </w:rPr>
        <w:t xml:space="preserve"> Service</w:t>
      </w:r>
      <w:r w:rsidR="00296A75">
        <w:t xml:space="preserve"> </w:t>
      </w:r>
      <w:r w:rsidR="00D71766">
        <w:t xml:space="preserve">to manage the configuration, filtering, test execution, and test results analysis features of the </w:t>
      </w:r>
      <w:r w:rsidR="00E772CA" w:rsidRPr="00E772CA">
        <w:rPr>
          <w:b/>
        </w:rPr>
        <w:t>FSSTS</w:t>
      </w:r>
      <w:r w:rsidR="008D1D78">
        <w:t>.</w:t>
      </w:r>
    </w:p>
    <w:p w14:paraId="5AF7BE22" w14:textId="6AA60C30" w:rsidR="00BD1F3C" w:rsidRDefault="00BD1F3C" w:rsidP="00BD1F3C">
      <w:pPr>
        <w:pStyle w:val="Heading2"/>
      </w:pPr>
      <w:bookmarkStart w:id="33" w:name="TrainingSessionDetails"/>
      <w:bookmarkStart w:id="34" w:name="_Toc113037945"/>
      <w:proofErr w:type="gramStart"/>
      <w:r>
        <w:t xml:space="preserve">1.3  </w:t>
      </w:r>
      <w:bookmarkEnd w:id="33"/>
      <w:r>
        <w:t>Training</w:t>
      </w:r>
      <w:proofErr w:type="gramEnd"/>
      <w:r>
        <w:t xml:space="preserve"> Session Details</w:t>
      </w:r>
      <w:bookmarkEnd w:id="34"/>
    </w:p>
    <w:p w14:paraId="6D45FCAF" w14:textId="2B79536C" w:rsidR="00BD1F3C" w:rsidRDefault="00BA25F4" w:rsidP="00BD1F3C">
      <w:pPr>
        <w:pStyle w:val="Normal2"/>
      </w:pPr>
      <w:r>
        <w:t xml:space="preserve">A typical </w:t>
      </w:r>
      <w:r w:rsidR="00BD1F3C">
        <w:t xml:space="preserve">organization of this </w:t>
      </w:r>
      <w:del w:id="35" w:author="Joe Tornese" w:date="2023-08-22T13:13:00Z">
        <w:r w:rsidR="00BD1F3C" w:rsidDel="0000374F">
          <w:delText xml:space="preserve">Lab </w:delText>
        </w:r>
      </w:del>
      <w:ins w:id="36" w:author="Joe Tornese" w:date="2023-08-22T13:13:00Z">
        <w:r w:rsidR="0000374F">
          <w:t xml:space="preserve">lab </w:t>
        </w:r>
      </w:ins>
      <w:r w:rsidR="00BD1F3C">
        <w:t xml:space="preserve">session and the time allocated for the session tasks are indicated in the </w:t>
      </w:r>
      <w:ins w:id="37" w:author="Joe Tornese" w:date="2023-08-22T13:13:00Z">
        <w:r w:rsidR="0000374F">
          <w:t xml:space="preserve">following </w:t>
        </w:r>
      </w:ins>
      <w:r w:rsidR="00BD1F3C">
        <w:t>table</w:t>
      </w:r>
      <w:ins w:id="38" w:author="Joe Tornese" w:date="2023-08-22T13:42:00Z">
        <w:r w:rsidR="005123EA">
          <w:t>.</w:t>
        </w:r>
      </w:ins>
      <w:ins w:id="39" w:author="Joe Tornese" w:date="2023-08-22T13:14:00Z">
        <w:r w:rsidR="0000374F">
          <w:t xml:space="preserve"> </w:t>
        </w:r>
      </w:ins>
      <w:del w:id="40" w:author="Joe Tornese" w:date="2023-08-22T13:14:00Z">
        <w:r w:rsidR="00BD1F3C" w:rsidDel="0000374F">
          <w:delText xml:space="preserve"> follows:</w:delText>
        </w:r>
      </w:del>
    </w:p>
    <w:p w14:paraId="30FBB9B7" w14:textId="77777777" w:rsidR="00BD1F3C" w:rsidRDefault="00BD1F3C" w:rsidP="00BD1F3C">
      <w:pPr>
        <w:pStyle w:val="NormalLineSpacing"/>
      </w:pPr>
    </w:p>
    <w:p w14:paraId="441069F0" w14:textId="1DD70602" w:rsidR="00BD1F3C" w:rsidRPr="003F3E50" w:rsidRDefault="00BD1F3C" w:rsidP="00BD1F3C">
      <w:pPr>
        <w:pStyle w:val="Normal2"/>
        <w:rPr>
          <w:b/>
        </w:rPr>
      </w:pPr>
      <w:r w:rsidRPr="003F3E50">
        <w:rPr>
          <w:b/>
        </w:rPr>
        <w:t>Table 1. Training session organization</w:t>
      </w:r>
      <w:r w:rsidR="00296A75">
        <w:rPr>
          <w:b/>
        </w:rPr>
        <w:t xml:space="preserve"> </w:t>
      </w:r>
    </w:p>
    <w:tbl>
      <w:tblPr>
        <w:tblStyle w:val="TableGrid"/>
        <w:tblW w:w="0" w:type="auto"/>
        <w:tblInd w:w="288" w:type="dxa"/>
        <w:tblLook w:val="04A0" w:firstRow="1" w:lastRow="0" w:firstColumn="1" w:lastColumn="0" w:noHBand="0" w:noVBand="1"/>
      </w:tblPr>
      <w:tblGrid>
        <w:gridCol w:w="5377"/>
        <w:gridCol w:w="3420"/>
      </w:tblGrid>
      <w:tr w:rsidR="00BD1F3C" w14:paraId="0A45052A" w14:textId="77777777" w:rsidTr="004B4F68">
        <w:tc>
          <w:tcPr>
            <w:tcW w:w="5377" w:type="dxa"/>
            <w:shd w:val="clear" w:color="auto" w:fill="D9E2F3" w:themeFill="accent1" w:themeFillTint="33"/>
          </w:tcPr>
          <w:p w14:paraId="44BCE877" w14:textId="0BBA3157" w:rsidR="00BD1F3C" w:rsidRPr="003F3E50" w:rsidRDefault="00BD1F3C" w:rsidP="00114FEF">
            <w:pPr>
              <w:pStyle w:val="Normal2"/>
              <w:ind w:left="0"/>
              <w:rPr>
                <w:b/>
              </w:rPr>
            </w:pPr>
            <w:r>
              <w:rPr>
                <w:b/>
              </w:rPr>
              <w:t xml:space="preserve">Session </w:t>
            </w:r>
            <w:r w:rsidRPr="003F3E50">
              <w:rPr>
                <w:b/>
              </w:rPr>
              <w:t>Task</w:t>
            </w:r>
          </w:p>
        </w:tc>
        <w:tc>
          <w:tcPr>
            <w:tcW w:w="3420" w:type="dxa"/>
            <w:shd w:val="clear" w:color="auto" w:fill="D9E2F3" w:themeFill="accent1" w:themeFillTint="33"/>
          </w:tcPr>
          <w:p w14:paraId="1E2EF3A0" w14:textId="77777777" w:rsidR="00BD1F3C" w:rsidRPr="003F3E50" w:rsidRDefault="00BD1F3C" w:rsidP="00114FEF">
            <w:pPr>
              <w:pStyle w:val="Normal2"/>
              <w:ind w:left="0"/>
              <w:rPr>
                <w:b/>
              </w:rPr>
            </w:pPr>
            <w:r w:rsidRPr="003F3E50">
              <w:rPr>
                <w:b/>
              </w:rPr>
              <w:t>Allocation (minutes)</w:t>
            </w:r>
          </w:p>
        </w:tc>
      </w:tr>
      <w:tr w:rsidR="00BD1F3C" w14:paraId="31CBFD7A" w14:textId="77777777" w:rsidTr="004B4F68">
        <w:tc>
          <w:tcPr>
            <w:tcW w:w="5377" w:type="dxa"/>
            <w:shd w:val="clear" w:color="auto" w:fill="FFFFFF" w:themeFill="background1"/>
          </w:tcPr>
          <w:p w14:paraId="6FE79352" w14:textId="012A0BE7" w:rsidR="00BD1F3C" w:rsidRPr="00BD1F3C" w:rsidRDefault="00BD1F3C" w:rsidP="00114FEF">
            <w:pPr>
              <w:pStyle w:val="Normal2"/>
              <w:ind w:left="0"/>
            </w:pPr>
            <w:r w:rsidRPr="00BD1F3C">
              <w:t>Review glossary terms</w:t>
            </w:r>
            <w:r w:rsidR="000929DA">
              <w:t xml:space="preserve"> and conceptual material </w:t>
            </w:r>
          </w:p>
        </w:tc>
        <w:tc>
          <w:tcPr>
            <w:tcW w:w="3420" w:type="dxa"/>
            <w:shd w:val="clear" w:color="auto" w:fill="FFFFFF" w:themeFill="background1"/>
          </w:tcPr>
          <w:p w14:paraId="220B97D1" w14:textId="518395E9" w:rsidR="00BD1F3C" w:rsidRPr="00BD1F3C" w:rsidRDefault="00C624F1" w:rsidP="00114FEF">
            <w:pPr>
              <w:pStyle w:val="Normal2"/>
              <w:ind w:left="0"/>
            </w:pPr>
            <w:r>
              <w:t>10</w:t>
            </w:r>
          </w:p>
        </w:tc>
      </w:tr>
      <w:tr w:rsidR="00BD1F3C" w14:paraId="146D8F6C" w14:textId="77777777" w:rsidTr="004B4F68">
        <w:tc>
          <w:tcPr>
            <w:tcW w:w="5377" w:type="dxa"/>
          </w:tcPr>
          <w:p w14:paraId="14E3CD0A" w14:textId="6E115FFB" w:rsidR="00BD1F3C" w:rsidRDefault="00BD1F3C" w:rsidP="00114FEF">
            <w:pPr>
              <w:pStyle w:val="Normal2"/>
              <w:ind w:left="0"/>
            </w:pPr>
            <w:r>
              <w:t>Configure Test Suite and run Test Cases</w:t>
            </w:r>
          </w:p>
        </w:tc>
        <w:tc>
          <w:tcPr>
            <w:tcW w:w="3420" w:type="dxa"/>
          </w:tcPr>
          <w:p w14:paraId="023DB5A1" w14:textId="401AE662" w:rsidR="00BD1F3C" w:rsidRDefault="00544D5E" w:rsidP="00114FEF">
            <w:pPr>
              <w:pStyle w:val="Normal2"/>
              <w:ind w:left="0"/>
            </w:pPr>
            <w:r w:rsidRPr="008B186F">
              <w:t>2</w:t>
            </w:r>
            <w:r w:rsidR="00C624F1" w:rsidRPr="008B186F">
              <w:t>0</w:t>
            </w:r>
          </w:p>
        </w:tc>
      </w:tr>
      <w:tr w:rsidR="00BD1F3C" w14:paraId="43AA65B7" w14:textId="77777777" w:rsidTr="004B4F68">
        <w:tc>
          <w:tcPr>
            <w:tcW w:w="5377" w:type="dxa"/>
          </w:tcPr>
          <w:p w14:paraId="4A23E2F9" w14:textId="77777777" w:rsidR="00BD1F3C" w:rsidRDefault="00BD1F3C" w:rsidP="00114FEF">
            <w:pPr>
              <w:pStyle w:val="Normal2"/>
              <w:ind w:left="0"/>
            </w:pPr>
            <w:r>
              <w:t>Analyze test results and ask questions</w:t>
            </w:r>
          </w:p>
        </w:tc>
        <w:tc>
          <w:tcPr>
            <w:tcW w:w="3420" w:type="dxa"/>
          </w:tcPr>
          <w:p w14:paraId="5DC758E6" w14:textId="7E18BB02" w:rsidR="00BD1F3C" w:rsidRDefault="00C624F1" w:rsidP="00114FEF">
            <w:pPr>
              <w:pStyle w:val="Normal2"/>
              <w:ind w:left="0"/>
            </w:pPr>
            <w:r>
              <w:t>1</w:t>
            </w:r>
            <w:r w:rsidR="00123D72">
              <w:t>5</w:t>
            </w:r>
          </w:p>
        </w:tc>
      </w:tr>
      <w:tr w:rsidR="00383D97" w14:paraId="053F295E" w14:textId="77777777" w:rsidTr="004B4F68">
        <w:tc>
          <w:tcPr>
            <w:tcW w:w="5377" w:type="dxa"/>
          </w:tcPr>
          <w:p w14:paraId="77AEBA98" w14:textId="1FE4E607" w:rsidR="00383D97" w:rsidRPr="007B5F19" w:rsidRDefault="00383D97" w:rsidP="00114FEF">
            <w:pPr>
              <w:pStyle w:val="Normal2"/>
              <w:ind w:left="0"/>
              <w:rPr>
                <w:b/>
                <w:bCs/>
              </w:rPr>
            </w:pPr>
            <w:r w:rsidRPr="007B5F19">
              <w:rPr>
                <w:b/>
                <w:bCs/>
              </w:rPr>
              <w:t>Total time</w:t>
            </w:r>
          </w:p>
        </w:tc>
        <w:tc>
          <w:tcPr>
            <w:tcW w:w="3420" w:type="dxa"/>
          </w:tcPr>
          <w:p w14:paraId="053960B1" w14:textId="6F06D746" w:rsidR="00383D97" w:rsidRPr="00383D97" w:rsidRDefault="00C624F1" w:rsidP="00114FEF">
            <w:pPr>
              <w:pStyle w:val="Normal2"/>
              <w:ind w:left="0"/>
              <w:rPr>
                <w:b/>
              </w:rPr>
            </w:pPr>
            <w:r>
              <w:rPr>
                <w:b/>
              </w:rPr>
              <w:t>45</w:t>
            </w:r>
          </w:p>
        </w:tc>
      </w:tr>
    </w:tbl>
    <w:p w14:paraId="7B0D087A" w14:textId="77777777" w:rsidR="00BD1F3C" w:rsidRDefault="00BD1F3C" w:rsidP="001C3521">
      <w:pPr>
        <w:pStyle w:val="NormalLineSpacing"/>
      </w:pPr>
    </w:p>
    <w:p w14:paraId="1E947F9E" w14:textId="77777777" w:rsidR="00F12FA1" w:rsidRDefault="00F12FA1" w:rsidP="00F12FA1">
      <w:pPr>
        <w:pStyle w:val="NormalLineSpacing"/>
      </w:pPr>
    </w:p>
    <w:p w14:paraId="1CC9AFC5" w14:textId="7FDB63E7" w:rsidR="00FC49B1" w:rsidRDefault="00E66829" w:rsidP="00312113">
      <w:pPr>
        <w:pStyle w:val="Heading1"/>
      </w:pPr>
      <w:bookmarkStart w:id="41" w:name="_2.0__Glossary"/>
      <w:bookmarkStart w:id="42" w:name="_Toc113037946"/>
      <w:bookmarkEnd w:id="41"/>
      <w:proofErr w:type="gramStart"/>
      <w:r>
        <w:lastRenderedPageBreak/>
        <w:t xml:space="preserve">2.0  </w:t>
      </w:r>
      <w:r w:rsidR="00312113">
        <w:t>Glossary</w:t>
      </w:r>
      <w:proofErr w:type="gramEnd"/>
      <w:r w:rsidR="00312113">
        <w:t xml:space="preserve"> </w:t>
      </w:r>
      <w:r w:rsidR="00555E2B">
        <w:t>Definitions</w:t>
      </w:r>
      <w:bookmarkEnd w:id="42"/>
    </w:p>
    <w:p w14:paraId="3A3C089D" w14:textId="74863B36" w:rsidR="00191533" w:rsidRDefault="00191533" w:rsidP="00191533">
      <w:r>
        <w:t xml:space="preserve">The following list defines the important terms that are </w:t>
      </w:r>
      <w:r w:rsidR="000923D5">
        <w:t xml:space="preserve">frequently </w:t>
      </w:r>
      <w:r>
        <w:t xml:space="preserve">used in this </w:t>
      </w:r>
      <w:r w:rsidR="00DA4ABA">
        <w:t>tutorial</w:t>
      </w:r>
      <w:r w:rsidR="00EC5A2D">
        <w:t xml:space="preserve">. </w:t>
      </w:r>
      <w:commentRangeStart w:id="43"/>
      <w:commentRangeEnd w:id="43"/>
      <w:r w:rsidR="00DA4ABA">
        <w:rPr>
          <w:rStyle w:val="CommentReference"/>
        </w:rPr>
        <w:commentReference w:id="43"/>
      </w:r>
    </w:p>
    <w:p w14:paraId="4004CBED" w14:textId="77777777" w:rsidR="00191533" w:rsidRPr="00191533" w:rsidRDefault="00191533" w:rsidP="00191533">
      <w:pPr>
        <w:pStyle w:val="NormalLineSpacing"/>
      </w:pPr>
    </w:p>
    <w:p w14:paraId="75CE2C7A" w14:textId="0C579CF3" w:rsidR="00987DD2" w:rsidRDefault="00987DD2" w:rsidP="00191533">
      <w:pPr>
        <w:pStyle w:val="Normal2"/>
      </w:pPr>
      <w:bookmarkStart w:id="44" w:name="AuthToken_trm"/>
      <w:r w:rsidRPr="004E566D">
        <w:rPr>
          <w:b/>
        </w:rPr>
        <w:t>Authentication</w:t>
      </w:r>
      <w:bookmarkEnd w:id="44"/>
      <w:r w:rsidR="00687AC4">
        <w:rPr>
          <w:b/>
        </w:rPr>
        <w:t xml:space="preserve"> token</w:t>
      </w:r>
      <w:r w:rsidR="00DE68B1">
        <w:rPr>
          <w:b/>
        </w:rPr>
        <w:t xml:space="preserve">: </w:t>
      </w:r>
      <w:ins w:id="45" w:author="Joe Tornese" w:date="2023-08-22T13:30:00Z">
        <w:r w:rsidR="00DE68B1">
          <w:t>A</w:t>
        </w:r>
      </w:ins>
      <w:r>
        <w:t xml:space="preserve"> security device</w:t>
      </w:r>
      <w:r w:rsidR="00DB3AEE">
        <w:t xml:space="preserve"> </w:t>
      </w:r>
      <w:r>
        <w:t>that enables a</w:t>
      </w:r>
      <w:r w:rsidR="004E566D">
        <w:t xml:space="preserve"> user or</w:t>
      </w:r>
      <w:r>
        <w:t xml:space="preserve"> application to </w:t>
      </w:r>
      <w:r w:rsidR="004E566D">
        <w:t>gain authorized access to secured resources, such as a network service.</w:t>
      </w:r>
    </w:p>
    <w:p w14:paraId="6B869B0A" w14:textId="77777777" w:rsidR="00347E35" w:rsidRDefault="00347E35" w:rsidP="00347E35">
      <w:pPr>
        <w:pStyle w:val="NormalLineSpacing"/>
      </w:pPr>
    </w:p>
    <w:p w14:paraId="41952BD2" w14:textId="0EFEA275" w:rsidR="00D8305F" w:rsidRDefault="00D8305F" w:rsidP="00191533">
      <w:pPr>
        <w:pStyle w:val="Normal2"/>
      </w:pPr>
      <w:bookmarkStart w:id="46" w:name="DriverComputer_trm"/>
      <w:r w:rsidRPr="007E0AEC">
        <w:rPr>
          <w:b/>
        </w:rPr>
        <w:t>Driver computer</w:t>
      </w:r>
      <w:r w:rsidR="00DE68B1">
        <w:rPr>
          <w:b/>
        </w:rPr>
        <w:t xml:space="preserve">: </w:t>
      </w:r>
      <w:bookmarkEnd w:id="46"/>
      <w:r w:rsidR="00DE68B1">
        <w:t>A</w:t>
      </w:r>
      <w:r w:rsidRPr="007E0AEC">
        <w:t xml:space="preserve"> computer on which the </w:t>
      </w:r>
      <w:hyperlink w:anchor="FileServerSMBTestSuite_trm" w:history="1">
        <w:r w:rsidR="00437740" w:rsidRPr="004F6966">
          <w:rPr>
            <w:rStyle w:val="Hyperlink"/>
            <w:b/>
            <w:color w:val="00B050"/>
          </w:rPr>
          <w:t>FS</w:t>
        </w:r>
        <w:r w:rsidR="00712343" w:rsidRPr="004F6966">
          <w:rPr>
            <w:rStyle w:val="Hyperlink"/>
            <w:b/>
            <w:color w:val="00B050"/>
          </w:rPr>
          <w:t>S</w:t>
        </w:r>
        <w:r w:rsidR="00437740" w:rsidRPr="004F6966">
          <w:rPr>
            <w:rStyle w:val="Hyperlink"/>
            <w:b/>
            <w:color w:val="00B050"/>
          </w:rPr>
          <w:t>TS</w:t>
        </w:r>
      </w:hyperlink>
      <w:r w:rsidR="00437740" w:rsidRPr="007E0AEC">
        <w:t xml:space="preserve"> is installed and configured. </w:t>
      </w:r>
      <w:r w:rsidR="0080436B">
        <w:t>After installation</w:t>
      </w:r>
      <w:r w:rsidR="00437740" w:rsidRPr="007E0AEC">
        <w:t>, you can run the preconfigured test cases that are part of F</w:t>
      </w:r>
      <w:r w:rsidR="00712343">
        <w:t>S</w:t>
      </w:r>
      <w:r w:rsidR="00437740" w:rsidRPr="007E0AEC">
        <w:t>STS.</w:t>
      </w:r>
      <w:r w:rsidR="00957E8E">
        <w:t xml:space="preserve"> </w:t>
      </w:r>
      <w:r w:rsidR="003F4CCE">
        <w:t>In the test environment, t</w:t>
      </w:r>
      <w:r w:rsidR="00957E8E">
        <w:t xml:space="preserve">his computer typically runs a </w:t>
      </w:r>
      <w:r w:rsidR="005E6F66">
        <w:t xml:space="preserve">Windows </w:t>
      </w:r>
      <w:r w:rsidR="00957E8E">
        <w:t>client operating system.</w:t>
      </w:r>
    </w:p>
    <w:p w14:paraId="47CB9BA3" w14:textId="77777777" w:rsidR="00EE310C" w:rsidRDefault="00EE310C" w:rsidP="00EE310C">
      <w:pPr>
        <w:pStyle w:val="NormalLineSpacing"/>
      </w:pPr>
    </w:p>
    <w:p w14:paraId="0EB982C3" w14:textId="76731C3A" w:rsidR="00EE310C" w:rsidRDefault="00EE310C" w:rsidP="00344ABA">
      <w:pPr>
        <w:pStyle w:val="Normal2"/>
      </w:pPr>
      <w:bookmarkStart w:id="47" w:name="FileServerSMBTestSuite_trm"/>
      <w:r>
        <w:rPr>
          <w:b/>
        </w:rPr>
        <w:t>File Server</w:t>
      </w:r>
      <w:r w:rsidR="00B14DC2">
        <w:rPr>
          <w:b/>
        </w:rPr>
        <w:t>-</w:t>
      </w:r>
      <w:r>
        <w:rPr>
          <w:b/>
        </w:rPr>
        <w:t>SMB</w:t>
      </w:r>
      <w:r w:rsidR="00FF19FE">
        <w:rPr>
          <w:b/>
        </w:rPr>
        <w:t>2</w:t>
      </w:r>
      <w:r>
        <w:rPr>
          <w:b/>
        </w:rPr>
        <w:t xml:space="preserve"> Test Suite </w:t>
      </w:r>
      <w:bookmarkEnd w:id="47"/>
      <w:r>
        <w:rPr>
          <w:b/>
        </w:rPr>
        <w:t>(FSSTS)</w:t>
      </w:r>
      <w:r w:rsidR="00205331">
        <w:rPr>
          <w:b/>
        </w:rPr>
        <w:t xml:space="preserve">: </w:t>
      </w:r>
      <w:r w:rsidR="00205331">
        <w:t>A</w:t>
      </w:r>
      <w:r w:rsidR="00715A4D">
        <w:t xml:space="preserve"> set of preconfigured</w:t>
      </w:r>
      <w:r w:rsidR="00A776F7">
        <w:t>,</w:t>
      </w:r>
      <w:r w:rsidR="00715A4D">
        <w:t xml:space="preserve"> </w:t>
      </w:r>
      <w:r w:rsidR="00F04EA9">
        <w:t>software</w:t>
      </w:r>
      <w:r w:rsidR="00A776F7">
        <w:t>-</w:t>
      </w:r>
      <w:r w:rsidR="00F04EA9">
        <w:t xml:space="preserve">coded </w:t>
      </w:r>
      <w:hyperlink w:anchor="TestCase_trm" w:history="1">
        <w:r w:rsidR="00715A4D" w:rsidRPr="005243CB">
          <w:rPr>
            <w:rStyle w:val="Hyperlink"/>
            <w:b/>
            <w:color w:val="00B050"/>
            <w:u w:val="none"/>
          </w:rPr>
          <w:t>Test Cases</w:t>
        </w:r>
      </w:hyperlink>
      <w:r w:rsidR="00D77779">
        <w:t xml:space="preserve"> </w:t>
      </w:r>
      <w:r w:rsidR="006C6C1D">
        <w:t xml:space="preserve">that </w:t>
      </w:r>
      <w:r w:rsidR="00E76507">
        <w:t>exer</w:t>
      </w:r>
      <w:r w:rsidR="00CE2174">
        <w:t>c</w:t>
      </w:r>
      <w:r w:rsidR="00E76507">
        <w:t>i</w:t>
      </w:r>
      <w:r w:rsidR="00CE2174">
        <w:t>s</w:t>
      </w:r>
      <w:r w:rsidR="00E76507">
        <w:t xml:space="preserve">e features of </w:t>
      </w:r>
      <w:r w:rsidR="007E775A">
        <w:t xml:space="preserve">the </w:t>
      </w:r>
      <w:hyperlink w:anchor="ServerMessageBlockProtocol_trm" w:history="1">
        <w:r w:rsidR="007E775A" w:rsidRPr="008D730E">
          <w:rPr>
            <w:rStyle w:val="Hyperlink"/>
            <w:b/>
            <w:color w:val="00B050"/>
            <w:u w:val="none"/>
          </w:rPr>
          <w:t>SMB</w:t>
        </w:r>
        <w:r w:rsidR="00FF19FE">
          <w:rPr>
            <w:rStyle w:val="Hyperlink"/>
            <w:b/>
            <w:color w:val="00B050"/>
            <w:u w:val="none"/>
          </w:rPr>
          <w:t>2</w:t>
        </w:r>
        <w:r w:rsidR="007E775A" w:rsidRPr="008D730E">
          <w:rPr>
            <w:rStyle w:val="Hyperlink"/>
            <w:b/>
            <w:color w:val="00B050"/>
            <w:u w:val="none"/>
          </w:rPr>
          <w:t xml:space="preserve"> protocol</w:t>
        </w:r>
      </w:hyperlink>
      <w:r w:rsidR="007E775A">
        <w:t xml:space="preserve"> and other </w:t>
      </w:r>
      <w:r w:rsidR="00E76507">
        <w:t xml:space="preserve">protocols that are associated with file services. </w:t>
      </w:r>
      <w:r w:rsidR="005123EA">
        <w:t xml:space="preserve">FSSTS contains </w:t>
      </w:r>
      <w:r w:rsidR="00E76507">
        <w:t>the</w:t>
      </w:r>
      <w:r w:rsidR="00D77779">
        <w:t xml:space="preserve"> framework </w:t>
      </w:r>
      <w:r w:rsidR="00CD7FA5">
        <w:t xml:space="preserve">for </w:t>
      </w:r>
      <w:r w:rsidR="0019518E">
        <w:t>configuring the test environment</w:t>
      </w:r>
      <w:r w:rsidR="00D71766">
        <w:t xml:space="preserve">, </w:t>
      </w:r>
      <w:r w:rsidR="0019518E">
        <w:t>executing tests</w:t>
      </w:r>
      <w:r w:rsidR="00344ABA">
        <w:t xml:space="preserve"> </w:t>
      </w:r>
      <w:r w:rsidR="00E130E1">
        <w:t xml:space="preserve">of </w:t>
      </w:r>
      <w:r w:rsidR="001A36CF">
        <w:t>File Server features</w:t>
      </w:r>
      <w:r w:rsidR="00D71766">
        <w:t>, and facilities for analyzing test results</w:t>
      </w:r>
      <w:r w:rsidR="00F04EA9">
        <w:t>.</w:t>
      </w:r>
    </w:p>
    <w:p w14:paraId="73AD53AF" w14:textId="77777777" w:rsidR="00A870CA" w:rsidRPr="007E0AEC" w:rsidRDefault="00A870CA" w:rsidP="00A870CA">
      <w:pPr>
        <w:pStyle w:val="NormalLineSpacing"/>
      </w:pPr>
    </w:p>
    <w:p w14:paraId="7845FC9F" w14:textId="134C1834" w:rsidR="00555E2B" w:rsidRDefault="00555E2B" w:rsidP="00191533">
      <w:pPr>
        <w:pStyle w:val="Normal2"/>
      </w:pPr>
      <w:bookmarkStart w:id="48" w:name="Implementation"/>
      <w:r w:rsidRPr="00C94396">
        <w:rPr>
          <w:b/>
        </w:rPr>
        <w:t>Implementation</w:t>
      </w:r>
      <w:bookmarkEnd w:id="48"/>
      <w:r w:rsidR="005123EA">
        <w:rPr>
          <w:b/>
        </w:rPr>
        <w:t xml:space="preserve">: </w:t>
      </w:r>
      <w:r w:rsidR="005123EA">
        <w:t>A</w:t>
      </w:r>
      <w:r w:rsidR="007E0AEC" w:rsidRPr="007E0AEC">
        <w:t xml:space="preserve"> </w:t>
      </w:r>
      <w:r w:rsidR="007E0AEC">
        <w:t>coded representation of the functions of a protocol that contains the messages and formats required to establish communications between computers across a network</w:t>
      </w:r>
      <w:r w:rsidR="00950ED3">
        <w:t>,</w:t>
      </w:r>
      <w:r w:rsidR="007E0AEC">
        <w:t xml:space="preserve"> for the purpose of </w:t>
      </w:r>
      <w:r w:rsidR="0086565E">
        <w:t xml:space="preserve">servicing </w:t>
      </w:r>
      <w:r w:rsidR="00EA3001">
        <w:t xml:space="preserve">application functions via </w:t>
      </w:r>
      <w:r w:rsidR="0086565E">
        <w:t>sending client</w:t>
      </w:r>
      <w:r w:rsidR="007E0AEC">
        <w:t xml:space="preserve"> request</w:t>
      </w:r>
      <w:r w:rsidR="00EA3001">
        <w:t>s</w:t>
      </w:r>
      <w:r w:rsidR="007E0AEC">
        <w:t xml:space="preserve"> and </w:t>
      </w:r>
      <w:r w:rsidR="0086565E">
        <w:t>replying with</w:t>
      </w:r>
      <w:r w:rsidR="007B7AD2">
        <w:t xml:space="preserve"> </w:t>
      </w:r>
      <w:r w:rsidR="008579F5">
        <w:t>server responses</w:t>
      </w:r>
      <w:r w:rsidR="007E0AEC">
        <w:t>.</w:t>
      </w:r>
    </w:p>
    <w:p w14:paraId="0FBC826D" w14:textId="77777777" w:rsidR="00A870CA" w:rsidRPr="007E0AEC" w:rsidRDefault="00A870CA" w:rsidP="00A870CA">
      <w:pPr>
        <w:pStyle w:val="NormalLineSpacing"/>
      </w:pPr>
    </w:p>
    <w:p w14:paraId="48E410E1" w14:textId="57DA077A" w:rsidR="001E57D0" w:rsidRDefault="001E57D0" w:rsidP="00191533">
      <w:pPr>
        <w:pStyle w:val="Normal2"/>
      </w:pPr>
      <w:bookmarkStart w:id="49" w:name="IsolatedNetwork_trm"/>
      <w:bookmarkStart w:id="50" w:name="Message"/>
      <w:r w:rsidRPr="001E57D0">
        <w:rPr>
          <w:b/>
        </w:rPr>
        <w:t>Isolated network</w:t>
      </w:r>
      <w:r w:rsidR="005123EA">
        <w:rPr>
          <w:b/>
        </w:rPr>
        <w:t xml:space="preserve">: </w:t>
      </w:r>
      <w:r w:rsidR="005123EA" w:rsidRPr="00744092">
        <w:rPr>
          <w:bCs/>
        </w:rPr>
        <w:t>For</w:t>
      </w:r>
      <w:bookmarkEnd w:id="49"/>
      <w:ins w:id="51" w:author="Joe Tornese" w:date="2023-08-22T13:43:00Z">
        <w:r w:rsidR="005123EA">
          <w:t xml:space="preserve"> </w:t>
        </w:r>
      </w:ins>
      <w:r w:rsidR="00DE160F">
        <w:t>testing protocols</w:t>
      </w:r>
      <w:r w:rsidR="00950ED3">
        <w:t xml:space="preserve"> with the </w:t>
      </w:r>
      <w:r w:rsidR="00950ED3" w:rsidRPr="00410112">
        <w:rPr>
          <w:b/>
          <w:bCs/>
        </w:rPr>
        <w:t>FSSTS</w:t>
      </w:r>
      <w:r w:rsidR="00DE160F">
        <w:t xml:space="preserve">, </w:t>
      </w:r>
      <w:proofErr w:type="gramStart"/>
      <w:r w:rsidR="00DE160F">
        <w:t xml:space="preserve">this </w:t>
      </w:r>
      <w:r>
        <w:t>a</w:t>
      </w:r>
      <w:proofErr w:type="gramEnd"/>
      <w:r>
        <w:t xml:space="preserve"> network that is </w:t>
      </w:r>
      <w:r w:rsidR="007D5ADA">
        <w:t>disconnected</w:t>
      </w:r>
      <w:r w:rsidR="009A5B04">
        <w:t xml:space="preserve"> from</w:t>
      </w:r>
      <w:r>
        <w:t xml:space="preserve"> the </w:t>
      </w:r>
      <w:r w:rsidR="005123EA">
        <w:t>internet</w:t>
      </w:r>
      <w:r w:rsidR="00DE160F">
        <w:t xml:space="preserve">, </w:t>
      </w:r>
      <w:r>
        <w:t xml:space="preserve">uses an isolated hub or switch, and </w:t>
      </w:r>
      <w:r w:rsidR="00DE160F">
        <w:t>is not</w:t>
      </w:r>
      <w:r>
        <w:t xml:space="preserve"> part of a production network of any kind.</w:t>
      </w:r>
    </w:p>
    <w:p w14:paraId="3B456565" w14:textId="77777777" w:rsidR="00C04CD6" w:rsidRDefault="00C04CD6" w:rsidP="00C04CD6">
      <w:pPr>
        <w:pStyle w:val="NormalLineSpacing"/>
      </w:pPr>
    </w:p>
    <w:p w14:paraId="72BD2F78" w14:textId="64251A87" w:rsidR="00D8305F" w:rsidRDefault="00D8305F" w:rsidP="00191533">
      <w:pPr>
        <w:pStyle w:val="Normal2"/>
      </w:pPr>
      <w:proofErr w:type="gramStart"/>
      <w:r w:rsidRPr="00A870CA">
        <w:rPr>
          <w:b/>
        </w:rPr>
        <w:t>Message</w:t>
      </w:r>
      <w:bookmarkEnd w:id="50"/>
      <w:r w:rsidR="003E76FD" w:rsidRPr="007E0AEC">
        <w:t xml:space="preserve"> </w:t>
      </w:r>
      <w:r w:rsidR="005123EA">
        <w:t>:</w:t>
      </w:r>
      <w:proofErr w:type="gramEnd"/>
      <w:r w:rsidR="005123EA">
        <w:t xml:space="preserve"> A</w:t>
      </w:r>
      <w:r w:rsidR="00C94396">
        <w:t xml:space="preserve"> </w:t>
      </w:r>
      <w:r w:rsidR="002E6721">
        <w:t>packet of data</w:t>
      </w:r>
      <w:r w:rsidR="00C94396">
        <w:t xml:space="preserve"> that sends instructions or </w:t>
      </w:r>
      <w:r w:rsidR="004431FF">
        <w:t xml:space="preserve">other </w:t>
      </w:r>
      <w:r w:rsidR="00C94396">
        <w:t>information in the form of a request</w:t>
      </w:r>
      <w:r w:rsidR="002E6721">
        <w:t xml:space="preserve"> </w:t>
      </w:r>
      <w:r w:rsidR="00C94396">
        <w:t>or a response</w:t>
      </w:r>
      <w:r w:rsidR="002E6721">
        <w:t>,</w:t>
      </w:r>
      <w:r w:rsidR="00C94396">
        <w:t xml:space="preserve"> from one computer to another.</w:t>
      </w:r>
    </w:p>
    <w:p w14:paraId="7A46112A" w14:textId="77777777" w:rsidR="00266461" w:rsidRDefault="00266461" w:rsidP="00266461">
      <w:pPr>
        <w:pStyle w:val="NormalLineSpacing"/>
      </w:pPr>
    </w:p>
    <w:p w14:paraId="2F8AD22E" w14:textId="122CB22F" w:rsidR="00266461" w:rsidRPr="00DA6F03" w:rsidRDefault="009072B5" w:rsidP="00191533">
      <w:pPr>
        <w:pStyle w:val="Normal2"/>
      </w:pPr>
      <w:r>
        <w:rPr>
          <w:rFonts w:eastAsia="Times New Roman" w:cs="Segoe UI"/>
          <w:b/>
          <w:bCs/>
          <w:szCs w:val="24"/>
          <w:lang w:val="en"/>
        </w:rPr>
        <w:t>Wireshark</w:t>
      </w:r>
      <w:r w:rsidR="005123EA">
        <w:rPr>
          <w:rFonts w:eastAsia="Times New Roman" w:cs="Segoe UI"/>
          <w:b/>
          <w:bCs/>
          <w:szCs w:val="24"/>
          <w:lang w:val="en"/>
        </w:rPr>
        <w:t xml:space="preserve">: </w:t>
      </w:r>
      <w:r w:rsidR="005123EA" w:rsidRPr="00DA6F03">
        <w:t>A</w:t>
      </w:r>
      <w:r w:rsidR="00266461" w:rsidRPr="00DA6F03">
        <w:t xml:space="preserve"> </w:t>
      </w:r>
      <w:r w:rsidR="00A061D2" w:rsidRPr="00DA6F03">
        <w:t>network tracing and analysis tool that enables you to capture, display, and analyze protocol messaging traffic. It also provides the capability to retrieve, aggregate, and analyze data from one or more saved traces.</w:t>
      </w:r>
    </w:p>
    <w:p w14:paraId="26060E87" w14:textId="28E6E4F8" w:rsidR="00B419E1" w:rsidRDefault="00B419E1" w:rsidP="00191533">
      <w:pPr>
        <w:pStyle w:val="Normal2"/>
        <w:rPr>
          <w:rFonts w:eastAsia="Times New Roman" w:cs="Segoe UI"/>
          <w:szCs w:val="24"/>
          <w:lang w:val="en"/>
        </w:rPr>
      </w:pPr>
      <w:r w:rsidRPr="00DA6F03">
        <w:rPr>
          <w:rFonts w:eastAsia="Times New Roman" w:cs="Segoe UI"/>
          <w:szCs w:val="24"/>
          <w:lang w:val="en"/>
        </w:rPr>
        <w:t xml:space="preserve">Optionally </w:t>
      </w:r>
      <w:r w:rsidR="00503579" w:rsidRPr="00DA6F03">
        <w:rPr>
          <w:rFonts w:eastAsia="Times New Roman" w:cs="Segoe UI"/>
          <w:szCs w:val="24"/>
          <w:lang w:val="en"/>
        </w:rPr>
        <w:t xml:space="preserve">can be </w:t>
      </w:r>
      <w:r w:rsidRPr="00DA6F03">
        <w:rPr>
          <w:rFonts w:eastAsia="Times New Roman" w:cs="Segoe UI"/>
          <w:szCs w:val="24"/>
          <w:lang w:val="en"/>
        </w:rPr>
        <w:t xml:space="preserve">used in this </w:t>
      </w:r>
      <w:r w:rsidR="00DA4ABA" w:rsidRPr="00DA6F03">
        <w:t xml:space="preserve">tutorial </w:t>
      </w:r>
      <w:commentRangeStart w:id="52"/>
      <w:commentRangeEnd w:id="52"/>
      <w:r w:rsidR="00DA4ABA" w:rsidRPr="00DA6F03">
        <w:rPr>
          <w:rStyle w:val="CommentReference"/>
        </w:rPr>
        <w:commentReference w:id="52"/>
      </w:r>
      <w:r w:rsidRPr="00DA6F03">
        <w:rPr>
          <w:rFonts w:eastAsia="Times New Roman" w:cs="Segoe UI"/>
          <w:szCs w:val="24"/>
          <w:lang w:val="en"/>
        </w:rPr>
        <w:t xml:space="preserve">to analyze </w:t>
      </w:r>
      <w:r w:rsidR="00362FF2" w:rsidRPr="00DA6F03">
        <w:rPr>
          <w:rFonts w:eastAsia="Times New Roman" w:cs="Segoe UI"/>
          <w:szCs w:val="24"/>
          <w:lang w:val="en"/>
        </w:rPr>
        <w:t>event trace log (ETL) data</w:t>
      </w:r>
      <w:r w:rsidR="00500D0F" w:rsidRPr="00DA6F03">
        <w:rPr>
          <w:rFonts w:eastAsia="Times New Roman" w:cs="Segoe UI"/>
          <w:szCs w:val="24"/>
          <w:lang w:val="en"/>
        </w:rPr>
        <w:t>, as</w:t>
      </w:r>
      <w:r w:rsidR="00362FF2" w:rsidRPr="00DA6F03">
        <w:rPr>
          <w:rFonts w:eastAsia="Times New Roman" w:cs="Segoe UI"/>
          <w:szCs w:val="24"/>
          <w:lang w:val="en"/>
        </w:rPr>
        <w:t xml:space="preserve"> generated </w:t>
      </w:r>
      <w:r w:rsidR="00500D0F" w:rsidRPr="00DA6F03">
        <w:rPr>
          <w:rFonts w:eastAsia="Times New Roman" w:cs="Segoe UI"/>
          <w:szCs w:val="24"/>
          <w:lang w:val="en"/>
        </w:rPr>
        <w:t>during</w:t>
      </w:r>
      <w:r w:rsidR="00362FF2" w:rsidRPr="00DA6F03">
        <w:rPr>
          <w:rFonts w:eastAsia="Times New Roman" w:cs="Segoe UI"/>
          <w:szCs w:val="24"/>
          <w:lang w:val="en"/>
        </w:rPr>
        <w:t xml:space="preserve"> </w:t>
      </w:r>
      <w:r w:rsidRPr="00DA6F03">
        <w:rPr>
          <w:rFonts w:eastAsia="Times New Roman" w:cs="Segoe UI"/>
          <w:szCs w:val="24"/>
          <w:lang w:val="en"/>
        </w:rPr>
        <w:t>Test Case</w:t>
      </w:r>
      <w:r w:rsidR="00500D0F" w:rsidRPr="00DA6F03">
        <w:rPr>
          <w:rFonts w:eastAsia="Times New Roman" w:cs="Segoe UI"/>
          <w:szCs w:val="24"/>
          <w:lang w:val="en"/>
        </w:rPr>
        <w:t xml:space="preserve"> execution</w:t>
      </w:r>
      <w:r w:rsidR="00362FF2" w:rsidRPr="00DA6F03">
        <w:rPr>
          <w:rFonts w:eastAsia="Times New Roman" w:cs="Segoe UI"/>
          <w:szCs w:val="24"/>
          <w:lang w:val="en"/>
        </w:rPr>
        <w:t>.</w:t>
      </w:r>
    </w:p>
    <w:p w14:paraId="15FC582C" w14:textId="77777777" w:rsidR="0042784E" w:rsidRPr="007E0AEC" w:rsidRDefault="0042784E" w:rsidP="0042784E">
      <w:pPr>
        <w:pStyle w:val="NormalLineSpacing"/>
      </w:pPr>
    </w:p>
    <w:p w14:paraId="5D19FE73" w14:textId="43B58ADE" w:rsidR="0042784E" w:rsidRPr="00B419E1" w:rsidRDefault="0042784E" w:rsidP="00191533">
      <w:pPr>
        <w:pStyle w:val="Normal2"/>
      </w:pPr>
      <w:bookmarkStart w:id="53" w:name="Profile"/>
      <w:r w:rsidRPr="0042784E">
        <w:rPr>
          <w:rFonts w:eastAsia="Times New Roman" w:cs="Segoe UI"/>
          <w:b/>
          <w:bCs/>
          <w:szCs w:val="24"/>
          <w:lang w:val="en"/>
        </w:rPr>
        <w:t>Profile</w:t>
      </w:r>
      <w:bookmarkEnd w:id="53"/>
      <w:r w:rsidR="005123EA">
        <w:rPr>
          <w:rFonts w:eastAsia="Times New Roman" w:cs="Segoe UI"/>
          <w:b/>
          <w:bCs/>
          <w:szCs w:val="24"/>
          <w:lang w:val="en"/>
        </w:rPr>
        <w:t xml:space="preserve">: </w:t>
      </w:r>
      <w:r w:rsidR="005123EA">
        <w:t>A</w:t>
      </w:r>
      <w:r>
        <w:t xml:space="preserve"> file </w:t>
      </w:r>
      <w:r w:rsidR="0070042D">
        <w:t xml:space="preserve">generated by the PTM </w:t>
      </w:r>
      <w:r>
        <w:t xml:space="preserve">that represents a configuration of Test Cases that you </w:t>
      </w:r>
      <w:r w:rsidR="0070042D">
        <w:t xml:space="preserve">optionally </w:t>
      </w:r>
      <w:r>
        <w:t xml:space="preserve">create and store in a directory location </w:t>
      </w:r>
      <w:r w:rsidR="00C03F1C">
        <w:t xml:space="preserve">following Test Case execution. </w:t>
      </w:r>
      <w:del w:id="54" w:author="Joe Tornese" w:date="2023-08-22T13:45:00Z">
        <w:r w:rsidR="00C03F1C" w:rsidDel="005123EA">
          <w:delText xml:space="preserve"> </w:delText>
        </w:r>
      </w:del>
      <w:r w:rsidR="00C03F1C">
        <w:t xml:space="preserve">A Profile acts </w:t>
      </w:r>
      <w:r>
        <w:t xml:space="preserve">as a template that enables </w:t>
      </w:r>
      <w:r w:rsidR="00C03F1C">
        <w:t xml:space="preserve">the </w:t>
      </w:r>
      <w:r w:rsidR="0070042D">
        <w:t xml:space="preserve">repetitive </w:t>
      </w:r>
      <w:r w:rsidR="00C03F1C">
        <w:t xml:space="preserve">reapplication of </w:t>
      </w:r>
      <w:r w:rsidR="008079C5">
        <w:t xml:space="preserve">an </w:t>
      </w:r>
      <w:r w:rsidR="00C03F1C">
        <w:t xml:space="preserve">identical set of Test Cases against a common </w:t>
      </w:r>
      <w:r w:rsidR="0030603E">
        <w:rPr>
          <w:bCs/>
        </w:rPr>
        <w:t>s</w:t>
      </w:r>
      <w:r w:rsidR="005123EA" w:rsidRPr="005123EA">
        <w:rPr>
          <w:bCs/>
        </w:rPr>
        <w:t>ystem under test (</w:t>
      </w:r>
      <w:proofErr w:type="gramStart"/>
      <w:r w:rsidR="005123EA" w:rsidRPr="005123EA">
        <w:rPr>
          <w:bCs/>
        </w:rPr>
        <w:t>SUT)</w:t>
      </w:r>
      <w:r w:rsidR="005123EA">
        <w:rPr>
          <w:bCs/>
        </w:rPr>
        <w:t xml:space="preserve"> </w:t>
      </w:r>
      <w:r w:rsidR="005123EA" w:rsidRPr="007E0AEC">
        <w:rPr>
          <w:b/>
        </w:rPr>
        <w:t xml:space="preserve"> </w:t>
      </w:r>
      <w:r w:rsidR="00C03F1C">
        <w:t>environment</w:t>
      </w:r>
      <w:proofErr w:type="gramEnd"/>
      <w:r w:rsidR="00C03F1C">
        <w:t>.</w:t>
      </w:r>
    </w:p>
    <w:p w14:paraId="39B8D5E5" w14:textId="77777777" w:rsidR="00A870CA" w:rsidRPr="007E0AEC" w:rsidRDefault="00A870CA" w:rsidP="00A870CA">
      <w:pPr>
        <w:pStyle w:val="NormalLineSpacing"/>
      </w:pPr>
    </w:p>
    <w:p w14:paraId="5B8E8EB3" w14:textId="0ACB6D68" w:rsidR="00D8305F" w:rsidRDefault="00D8305F" w:rsidP="004032AE">
      <w:pPr>
        <w:pStyle w:val="Normal2"/>
      </w:pPr>
      <w:bookmarkStart w:id="55" w:name="Protocol_trm"/>
      <w:r w:rsidRPr="00A870CA">
        <w:rPr>
          <w:b/>
        </w:rPr>
        <w:t>Protocol</w:t>
      </w:r>
      <w:bookmarkEnd w:id="55"/>
      <w:r w:rsidR="005123EA">
        <w:rPr>
          <w:b/>
        </w:rPr>
        <w:t>:</w:t>
      </w:r>
      <w:r w:rsidR="005123EA">
        <w:t xml:space="preserve"> A</w:t>
      </w:r>
      <w:r w:rsidR="000767F7">
        <w:t xml:space="preserve"> set of rules or procedures that define how data is transmitted between computers. To achieve a successful interchange of information, a protocol establishes the structure of</w:t>
      </w:r>
      <w:r w:rsidR="004032AE">
        <w:t xml:space="preserve"> </w:t>
      </w:r>
      <w:r w:rsidR="000767F7">
        <w:t xml:space="preserve">the information, the transmission method, and how the sending and receiving nodes process the information. The functions of a protocol are </w:t>
      </w:r>
      <w:r w:rsidR="00235575">
        <w:t xml:space="preserve">typically </w:t>
      </w:r>
      <w:r w:rsidR="00431E65">
        <w:t>expressed</w:t>
      </w:r>
      <w:r w:rsidR="000767F7">
        <w:t xml:space="preserve"> </w:t>
      </w:r>
      <w:r w:rsidR="00431E65">
        <w:t>as</w:t>
      </w:r>
      <w:r w:rsidR="000767F7">
        <w:t xml:space="preserve"> a set of message packets</w:t>
      </w:r>
      <w:r w:rsidR="003F2733">
        <w:t>, which in turn</w:t>
      </w:r>
      <w:r w:rsidR="004032AE">
        <w:t xml:space="preserve"> reflect the protocol’s rules.</w:t>
      </w:r>
      <w:r w:rsidR="00C94396">
        <w:t xml:space="preserve"> </w:t>
      </w:r>
    </w:p>
    <w:p w14:paraId="0DBE8F66" w14:textId="77777777" w:rsidR="002964A7" w:rsidRDefault="002964A7" w:rsidP="002964A7">
      <w:pPr>
        <w:pStyle w:val="NormalLineSpacing"/>
      </w:pPr>
    </w:p>
    <w:p w14:paraId="1DC17328" w14:textId="34AF2BC0" w:rsidR="00123D72" w:rsidRDefault="008D1D78" w:rsidP="00E23DC4">
      <w:pPr>
        <w:pStyle w:val="Normal2"/>
      </w:pPr>
      <w:bookmarkStart w:id="56" w:name="ProtocolTestManagerWS"/>
      <w:bookmarkStart w:id="57" w:name="RemoteDesktopProtocol_trm"/>
      <w:bookmarkEnd w:id="56"/>
      <w:r>
        <w:rPr>
          <w:b/>
        </w:rPr>
        <w:t xml:space="preserve">Protocol Test Manager </w:t>
      </w:r>
      <w:r w:rsidR="009F723F">
        <w:rPr>
          <w:b/>
        </w:rPr>
        <w:t xml:space="preserve">Web Service </w:t>
      </w:r>
      <w:r>
        <w:rPr>
          <w:b/>
        </w:rPr>
        <w:t>(PTM</w:t>
      </w:r>
      <w:r w:rsidR="005011DB">
        <w:rPr>
          <w:b/>
        </w:rPr>
        <w:t xml:space="preserve"> Service</w:t>
      </w:r>
      <w:r>
        <w:rPr>
          <w:b/>
        </w:rPr>
        <w:t>)</w:t>
      </w:r>
      <w:r w:rsidR="005123EA">
        <w:t>:</w:t>
      </w:r>
      <w:r>
        <w:t xml:space="preserve"> </w:t>
      </w:r>
      <w:r w:rsidR="005123EA">
        <w:t xml:space="preserve">Consists </w:t>
      </w:r>
      <w:r w:rsidR="00CB4E67">
        <w:t>of</w:t>
      </w:r>
      <w:r w:rsidR="0020559A">
        <w:t xml:space="preserve"> </w:t>
      </w:r>
      <w:r>
        <w:t xml:space="preserve">a </w:t>
      </w:r>
      <w:r w:rsidR="009F723F">
        <w:t xml:space="preserve">built-in </w:t>
      </w:r>
      <w:r>
        <w:t xml:space="preserve">user interface that provides </w:t>
      </w:r>
      <w:proofErr w:type="gramStart"/>
      <w:r w:rsidR="00CB4E67">
        <w:t xml:space="preserve">all </w:t>
      </w:r>
      <w:r w:rsidR="0030603E">
        <w:t>of</w:t>
      </w:r>
      <w:proofErr w:type="gramEnd"/>
      <w:r w:rsidR="0030603E">
        <w:t xml:space="preserve"> </w:t>
      </w:r>
      <w:r>
        <w:t xml:space="preserve">the </w:t>
      </w:r>
      <w:r w:rsidR="00CB4E67">
        <w:t xml:space="preserve">functions and </w:t>
      </w:r>
      <w:r>
        <w:t xml:space="preserve">facilities for </w:t>
      </w:r>
      <w:r w:rsidR="00E23DC4">
        <w:t xml:space="preserve">performing the tasks associated with </w:t>
      </w:r>
      <w:r w:rsidR="000950FF">
        <w:t xml:space="preserve">using </w:t>
      </w:r>
      <w:r>
        <w:t>the Test Suite</w:t>
      </w:r>
      <w:r w:rsidR="00E23DC4">
        <w:t xml:space="preserve">, </w:t>
      </w:r>
      <w:r w:rsidR="00123D72">
        <w:t xml:space="preserve">which </w:t>
      </w:r>
      <w:r w:rsidR="0030603E">
        <w:t xml:space="preserve">include </w:t>
      </w:r>
      <w:r w:rsidR="00123D72">
        <w:t>the following:</w:t>
      </w:r>
    </w:p>
    <w:p w14:paraId="07539A23" w14:textId="75F24F55" w:rsidR="00123D72" w:rsidRDefault="00123D72" w:rsidP="000C7978">
      <w:pPr>
        <w:pStyle w:val="Normal2"/>
        <w:numPr>
          <w:ilvl w:val="0"/>
          <w:numId w:val="22"/>
        </w:numPr>
      </w:pPr>
      <w:r w:rsidRPr="00123D72">
        <w:rPr>
          <w:bCs/>
        </w:rPr>
        <w:lastRenderedPageBreak/>
        <w:t>D</w:t>
      </w:r>
      <w:r w:rsidR="00E23DC4">
        <w:t xml:space="preserve">etecting the </w:t>
      </w:r>
      <w:r w:rsidR="0030603E">
        <w:t>SUT</w:t>
      </w:r>
      <w:r w:rsidR="00E23DC4">
        <w:t xml:space="preserve"> </w:t>
      </w:r>
      <w:r w:rsidR="00400795">
        <w:t xml:space="preserve">configuration and </w:t>
      </w:r>
      <w:r w:rsidR="00E23DC4">
        <w:t>capabilities</w:t>
      </w:r>
      <w:del w:id="58" w:author="Joe Tornese" w:date="2023-08-22T14:02:00Z">
        <w:r w:rsidR="000950FF" w:rsidDel="0030603E">
          <w:delText>.</w:delText>
        </w:r>
      </w:del>
    </w:p>
    <w:p w14:paraId="194B5EFB" w14:textId="3A5DBA11" w:rsidR="00123D72" w:rsidRDefault="00123D72" w:rsidP="000C7978">
      <w:pPr>
        <w:pStyle w:val="Normal2"/>
        <w:numPr>
          <w:ilvl w:val="0"/>
          <w:numId w:val="22"/>
        </w:numPr>
      </w:pPr>
      <w:r>
        <w:t xml:space="preserve">Creating a </w:t>
      </w:r>
      <w:r w:rsidR="00471E09">
        <w:t>default</w:t>
      </w:r>
      <w:r>
        <w:t xml:space="preserve"> set of </w:t>
      </w:r>
      <w:r w:rsidR="00E23DC4">
        <w:t>Test Cases</w:t>
      </w:r>
      <w:r w:rsidR="00471E09">
        <w:t>, based on the assessed SUT environmen</w:t>
      </w:r>
      <w:r w:rsidR="000950FF">
        <w:t>t</w:t>
      </w:r>
      <w:del w:id="59" w:author="Joe Tornese" w:date="2023-08-22T14:02:00Z">
        <w:r w:rsidR="000950FF" w:rsidDel="0030603E">
          <w:delText>.</w:delText>
        </w:r>
      </w:del>
    </w:p>
    <w:p w14:paraId="0608A999" w14:textId="002F9AC1" w:rsidR="00123D72" w:rsidRDefault="00123D72" w:rsidP="000C7978">
      <w:pPr>
        <w:pStyle w:val="Normal2"/>
        <w:numPr>
          <w:ilvl w:val="0"/>
          <w:numId w:val="22"/>
        </w:numPr>
      </w:pPr>
      <w:r>
        <w:t xml:space="preserve">Optionally reconfiguring the </w:t>
      </w:r>
      <w:r w:rsidR="001F6601">
        <w:t xml:space="preserve">default </w:t>
      </w:r>
      <w:r>
        <w:t>Test Case selections</w:t>
      </w:r>
      <w:del w:id="60" w:author="Joe Tornese" w:date="2023-08-22T14:02:00Z">
        <w:r w:rsidR="000950FF" w:rsidDel="0030603E">
          <w:delText>.</w:delText>
        </w:r>
      </w:del>
      <w:r>
        <w:t xml:space="preserve"> </w:t>
      </w:r>
    </w:p>
    <w:p w14:paraId="24E650E3" w14:textId="0F4717D7" w:rsidR="00123D72" w:rsidRDefault="00123D72" w:rsidP="000C7978">
      <w:pPr>
        <w:pStyle w:val="Normal2"/>
        <w:numPr>
          <w:ilvl w:val="0"/>
          <w:numId w:val="22"/>
        </w:numPr>
      </w:pPr>
      <w:r>
        <w:t>R</w:t>
      </w:r>
      <w:r w:rsidR="00E23DC4">
        <w:t>unning the Test Cases</w:t>
      </w:r>
    </w:p>
    <w:p w14:paraId="20544AE4" w14:textId="5DBA1C22" w:rsidR="00123D72" w:rsidRDefault="00123D72" w:rsidP="000C7978">
      <w:pPr>
        <w:pStyle w:val="Normal2"/>
        <w:numPr>
          <w:ilvl w:val="0"/>
          <w:numId w:val="22"/>
        </w:numPr>
      </w:pPr>
      <w:r>
        <w:t>A</w:t>
      </w:r>
      <w:r w:rsidR="00007E51">
        <w:t>nalyzing</w:t>
      </w:r>
      <w:r w:rsidR="00FB60DF">
        <w:t xml:space="preserve"> the </w:t>
      </w:r>
      <w:r w:rsidR="00007E51">
        <w:t xml:space="preserve">test </w:t>
      </w:r>
      <w:r w:rsidR="00FB60DF">
        <w:t>results</w:t>
      </w:r>
    </w:p>
    <w:p w14:paraId="3098F825" w14:textId="77777777" w:rsidR="00471E09" w:rsidRDefault="00471E09" w:rsidP="00471E09">
      <w:pPr>
        <w:pStyle w:val="NormalLineSpacing"/>
      </w:pPr>
    </w:p>
    <w:p w14:paraId="1DBA5491" w14:textId="7C35A21C" w:rsidR="008D1D78" w:rsidRDefault="00E23DC4" w:rsidP="00E23DC4">
      <w:pPr>
        <w:pStyle w:val="Normal2"/>
      </w:pPr>
      <w:r>
        <w:t xml:space="preserve">See </w:t>
      </w:r>
      <w:hyperlink w:anchor="_5.0__Configuring" w:history="1">
        <w:r w:rsidRPr="00FB60DF">
          <w:rPr>
            <w:rStyle w:val="Hyperlink"/>
          </w:rPr>
          <w:t>Configuring the Test Suite</w:t>
        </w:r>
      </w:hyperlink>
      <w:r>
        <w:t xml:space="preserve"> for further information.</w:t>
      </w:r>
    </w:p>
    <w:p w14:paraId="27D0C17A" w14:textId="77777777" w:rsidR="008D1D78" w:rsidRPr="008D1D78" w:rsidRDefault="008D1D78" w:rsidP="008D1D78">
      <w:pPr>
        <w:pStyle w:val="NormalLineSpacing"/>
      </w:pPr>
    </w:p>
    <w:p w14:paraId="47128056" w14:textId="1D16817C" w:rsidR="00250184" w:rsidRDefault="00250184" w:rsidP="004032AE">
      <w:pPr>
        <w:pStyle w:val="Normal2"/>
      </w:pPr>
      <w:bookmarkStart w:id="61" w:name="Provisioning_trm"/>
      <w:r>
        <w:rPr>
          <w:b/>
        </w:rPr>
        <w:t>Provisioning</w:t>
      </w:r>
      <w:bookmarkEnd w:id="61"/>
      <w:r w:rsidR="0030603E">
        <w:rPr>
          <w:b/>
        </w:rPr>
        <w:t xml:space="preserve">: </w:t>
      </w:r>
      <w:r w:rsidR="0030603E">
        <w:t>A</w:t>
      </w:r>
      <w:r>
        <w:t xml:space="preserve"> term that is used to describe the process of setting up computers and specific resources for a predetermined purpose. For example, a company might have need of an SMTP mail server or an </w:t>
      </w:r>
      <w:r w:rsidR="00B10204" w:rsidRPr="00B10204">
        <w:t>Internet Information Services (IIS)</w:t>
      </w:r>
      <w:r w:rsidR="00B10204" w:rsidRPr="00B10204" w:rsidDel="00B10204">
        <w:t xml:space="preserve"> </w:t>
      </w:r>
      <w:r>
        <w:t>web server for their business.</w:t>
      </w:r>
      <w:del w:id="62" w:author="Joe Tornese" w:date="2023-08-22T14:15:00Z">
        <w:r w:rsidDel="00B10204">
          <w:delText xml:space="preserve"> </w:delText>
        </w:r>
      </w:del>
      <w:r>
        <w:t xml:space="preserve"> Companies such as Microsoft and others will set up, customize, and maintain those systems in the Azure hosting space for the customer in an agreed</w:t>
      </w:r>
      <w:r w:rsidR="009F723F">
        <w:t>-</w:t>
      </w:r>
      <w:r>
        <w:t xml:space="preserve">upon contract. </w:t>
      </w:r>
      <w:del w:id="63" w:author="Joe Tornese" w:date="2023-08-22T14:16:00Z">
        <w:r w:rsidDel="00B10204">
          <w:delText xml:space="preserve"> </w:delText>
        </w:r>
      </w:del>
      <w:r w:rsidR="00B536EE">
        <w:t xml:space="preserve">Providing such resources </w:t>
      </w:r>
      <w:r>
        <w:t>is commonly known as provisioning.</w:t>
      </w:r>
      <w:r w:rsidR="00B404A3">
        <w:t xml:space="preserve"> </w:t>
      </w:r>
    </w:p>
    <w:p w14:paraId="736AE85D" w14:textId="769ECDDA" w:rsidR="00B404A3" w:rsidRDefault="00B404A3" w:rsidP="004032AE">
      <w:pPr>
        <w:pStyle w:val="Normal2"/>
      </w:pPr>
      <w:r>
        <w:t>Note that t</w:t>
      </w:r>
      <w:r w:rsidRPr="00B404A3">
        <w:t xml:space="preserve">he </w:t>
      </w:r>
      <w:hyperlink w:anchor="DriverComputer_trm" w:history="1">
        <w:r w:rsidRPr="005A1FDE">
          <w:rPr>
            <w:rStyle w:val="Hyperlink"/>
            <w:b/>
            <w:color w:val="00B050"/>
            <w:u w:val="none"/>
          </w:rPr>
          <w:t xml:space="preserve">Driver </w:t>
        </w:r>
        <w:r w:rsidR="005A1FDE" w:rsidRPr="005A1FDE">
          <w:rPr>
            <w:rStyle w:val="Hyperlink"/>
            <w:b/>
            <w:color w:val="00B050"/>
            <w:u w:val="none"/>
          </w:rPr>
          <w:t>computer</w:t>
        </w:r>
      </w:hyperlink>
      <w:r w:rsidR="005A1FDE">
        <w:t xml:space="preserve"> </w:t>
      </w:r>
      <w:r w:rsidRPr="00B404A3">
        <w:t xml:space="preserve">and </w:t>
      </w:r>
      <w:hyperlink w:anchor="SystemUnderTestComputer_trm" w:history="1">
        <w:r w:rsidRPr="005A1FDE">
          <w:rPr>
            <w:rStyle w:val="Hyperlink"/>
            <w:b/>
            <w:color w:val="00B050"/>
            <w:u w:val="none"/>
          </w:rPr>
          <w:t>SUT computer</w:t>
        </w:r>
      </w:hyperlink>
      <w:r w:rsidRPr="00B404A3">
        <w:t xml:space="preserve"> are virtual machines</w:t>
      </w:r>
      <w:r>
        <w:t xml:space="preserve"> (VMs) that </w:t>
      </w:r>
      <w:r w:rsidR="00950ED3">
        <w:t>may be</w:t>
      </w:r>
      <w:del w:id="64" w:author="Joe Tornese" w:date="2023-08-22T14:16:00Z">
        <w:r w:rsidR="00950ED3" w:rsidDel="00B10204">
          <w:delText xml:space="preserve"> </w:delText>
        </w:r>
      </w:del>
      <w:r>
        <w:t xml:space="preserve"> provisioned by Azure services </w:t>
      </w:r>
      <w:r w:rsidR="00950ED3">
        <w:t xml:space="preserve">or by other resources, </w:t>
      </w:r>
      <w:r>
        <w:t>for the purposes of this lab session.</w:t>
      </w:r>
    </w:p>
    <w:p w14:paraId="33AEF6A0" w14:textId="77777777" w:rsidR="00B536EE" w:rsidRDefault="00B536EE" w:rsidP="00B536EE">
      <w:pPr>
        <w:pStyle w:val="NormalLineSpacing"/>
      </w:pPr>
    </w:p>
    <w:p w14:paraId="22FEB945" w14:textId="3AAC4D5D" w:rsidR="00A20B66" w:rsidRDefault="00A20B66" w:rsidP="004032AE">
      <w:pPr>
        <w:pStyle w:val="Normal2"/>
      </w:pPr>
      <w:r>
        <w:rPr>
          <w:b/>
        </w:rPr>
        <w:t>Remote Desktop Protocol (RDP)</w:t>
      </w:r>
      <w:bookmarkEnd w:id="57"/>
      <w:r w:rsidR="00B10204">
        <w:rPr>
          <w:b/>
        </w:rPr>
        <w:t xml:space="preserve">: </w:t>
      </w:r>
      <w:r w:rsidR="008A5368">
        <w:t>T</w:t>
      </w:r>
      <w:r w:rsidR="00B10204">
        <w:t>he</w:t>
      </w:r>
      <w:r w:rsidR="007253C0">
        <w:t xml:space="preserve"> </w:t>
      </w:r>
      <w:hyperlink w:anchor="Protocol_trm" w:history="1">
        <w:r w:rsidR="007253C0" w:rsidRPr="00D92F30">
          <w:rPr>
            <w:rStyle w:val="Hyperlink"/>
            <w:b/>
            <w:color w:val="00B050"/>
            <w:u w:val="none"/>
          </w:rPr>
          <w:t>protocol</w:t>
        </w:r>
      </w:hyperlink>
      <w:r w:rsidR="007253C0">
        <w:t xml:space="preserve"> </w:t>
      </w:r>
      <w:r w:rsidR="002C2126">
        <w:t xml:space="preserve">that facilitates </w:t>
      </w:r>
      <w:r w:rsidR="007253C0">
        <w:t xml:space="preserve">the well-known Remote Desktop Connection </w:t>
      </w:r>
      <w:r w:rsidR="002C2126">
        <w:t>application</w:t>
      </w:r>
      <w:r w:rsidR="007253C0">
        <w:t xml:space="preserve"> that enables users to connect from their local computer to a specified remote computer, so that users may </w:t>
      </w:r>
      <w:r w:rsidR="002C2126">
        <w:t>access</w:t>
      </w:r>
      <w:r w:rsidR="007253C0">
        <w:t xml:space="preserve"> </w:t>
      </w:r>
      <w:r w:rsidR="005243CB">
        <w:t xml:space="preserve">the resources of </w:t>
      </w:r>
      <w:r w:rsidR="007253C0">
        <w:t>such a computer.</w:t>
      </w:r>
    </w:p>
    <w:p w14:paraId="5B688556" w14:textId="77777777" w:rsidR="00A870CA" w:rsidRPr="007E0AEC" w:rsidRDefault="00A870CA" w:rsidP="00A870CA">
      <w:pPr>
        <w:pStyle w:val="NormalLineSpacing"/>
      </w:pPr>
    </w:p>
    <w:p w14:paraId="70122042" w14:textId="1B62BCCC" w:rsidR="00543DB1" w:rsidRDefault="00A22C59" w:rsidP="00E20AE1">
      <w:pPr>
        <w:pStyle w:val="Normal2"/>
      </w:pPr>
      <w:bookmarkStart w:id="65" w:name="ServerMessageBlockProtocol_trm"/>
      <w:r w:rsidRPr="003405C2">
        <w:rPr>
          <w:b/>
        </w:rPr>
        <w:t>Server Message Block (SMB</w:t>
      </w:r>
      <w:r w:rsidR="00FF19FE">
        <w:rPr>
          <w:b/>
        </w:rPr>
        <w:t>2</w:t>
      </w:r>
      <w:r w:rsidRPr="003405C2">
        <w:rPr>
          <w:b/>
        </w:rPr>
        <w:t>) protocol</w:t>
      </w:r>
      <w:r w:rsidR="00B10204">
        <w:rPr>
          <w:b/>
        </w:rPr>
        <w:t>:</w:t>
      </w:r>
      <w:r w:rsidR="00B10204">
        <w:t xml:space="preserve"> </w:t>
      </w:r>
      <w:bookmarkEnd w:id="65"/>
      <w:r w:rsidR="008A5368">
        <w:t>The</w:t>
      </w:r>
      <w:r w:rsidR="00BD68A2">
        <w:t xml:space="preserve"> </w:t>
      </w:r>
      <w:r w:rsidR="00E20AE1" w:rsidRPr="00E20AE1">
        <w:t>SMB</w:t>
      </w:r>
      <w:r w:rsidR="00FF19FE">
        <w:t>2</w:t>
      </w:r>
      <w:r w:rsidR="00E20AE1" w:rsidRPr="00E20AE1">
        <w:t xml:space="preserve"> protocol is </w:t>
      </w:r>
      <w:r w:rsidR="001B533A">
        <w:t xml:space="preserve">typically </w:t>
      </w:r>
      <w:r w:rsidR="00E20AE1" w:rsidRPr="00E20AE1">
        <w:t xml:space="preserve">used by clients to request file and print services from a network </w:t>
      </w:r>
      <w:r w:rsidR="00686D04">
        <w:t xml:space="preserve">file </w:t>
      </w:r>
      <w:r w:rsidR="00E20AE1" w:rsidRPr="00E20AE1">
        <w:t xml:space="preserve">server. The protocol </w:t>
      </w:r>
      <w:r w:rsidR="005729E3">
        <w:t>enables you</w:t>
      </w:r>
      <w:r w:rsidR="00E20AE1" w:rsidRPr="00E20AE1">
        <w:t xml:space="preserve"> to establish a server connection, an authentication context for the connection, and to thereafter request access to files, shares, and printers. </w:t>
      </w:r>
    </w:p>
    <w:p w14:paraId="38011118" w14:textId="43AD581F" w:rsidR="00304F31" w:rsidRDefault="00E20AE1" w:rsidP="00667730">
      <w:pPr>
        <w:pStyle w:val="Normal2"/>
      </w:pPr>
      <w:r w:rsidRPr="00E20AE1">
        <w:t>The SMB</w:t>
      </w:r>
      <w:r w:rsidR="00FF19FE">
        <w:t>2</w:t>
      </w:r>
      <w:r w:rsidRPr="00E20AE1">
        <w:t xml:space="preserve"> protocol is the mechanism that enables you to open, read, modify, and close files on a target server; to query and apply attributes to files or volumes on a target server; to moderate the shares</w:t>
      </w:r>
      <w:r w:rsidR="00277A8C">
        <w:t xml:space="preserve"> and</w:t>
      </w:r>
      <w:r w:rsidRPr="00E20AE1">
        <w:t xml:space="preserve"> users</w:t>
      </w:r>
      <w:r w:rsidR="008A0EB7">
        <w:t>;</w:t>
      </w:r>
      <w:r w:rsidRPr="00E20AE1">
        <w:t xml:space="preserve"> and </w:t>
      </w:r>
      <w:r w:rsidR="008A0EB7">
        <w:t xml:space="preserve">to </w:t>
      </w:r>
      <w:r w:rsidRPr="00E20AE1">
        <w:t xml:space="preserve">simultaneously open files. It also supports the creation of symbolic links, </w:t>
      </w:r>
      <w:r w:rsidR="002C3429">
        <w:t xml:space="preserve">a function </w:t>
      </w:r>
      <w:r w:rsidRPr="00E20AE1">
        <w:t>which</w:t>
      </w:r>
      <w:r w:rsidR="002C3429">
        <w:t>,</w:t>
      </w:r>
      <w:r w:rsidRPr="00E20AE1">
        <w:t xml:space="preserve"> for example</w:t>
      </w:r>
      <w:ins w:id="66" w:author="Joe Tornese" w:date="2023-08-22T14:20:00Z">
        <w:r w:rsidR="002C3429">
          <w:t>,</w:t>
        </w:r>
      </w:ins>
      <w:r w:rsidRPr="00E20AE1">
        <w:t xml:space="preserve"> enable</w:t>
      </w:r>
      <w:r w:rsidR="00C717E0">
        <w:t>s</w:t>
      </w:r>
      <w:r w:rsidRPr="00E20AE1">
        <w:t xml:space="preserve"> you to create a link to a file or directory from another </w:t>
      </w:r>
      <w:r w:rsidR="008A3705">
        <w:t xml:space="preserve">file </w:t>
      </w:r>
      <w:r w:rsidR="00B02498">
        <w:t xml:space="preserve">in a different directory </w:t>
      </w:r>
      <w:r w:rsidRPr="00E20AE1">
        <w:t>location.</w:t>
      </w:r>
    </w:p>
    <w:p w14:paraId="76DB17C3" w14:textId="77777777" w:rsidR="00BD68A2" w:rsidRDefault="00BD68A2" w:rsidP="00BD68A2">
      <w:pPr>
        <w:pStyle w:val="NormalLineSpacing"/>
      </w:pPr>
    </w:p>
    <w:p w14:paraId="49BAA305" w14:textId="2476A154" w:rsidR="00BD68A2" w:rsidRDefault="00BD68A2" w:rsidP="00CB629C">
      <w:pPr>
        <w:pStyle w:val="Normal2"/>
      </w:pPr>
      <w:bookmarkStart w:id="67" w:name="SMBClient_trm"/>
      <w:r w:rsidRPr="00940661">
        <w:rPr>
          <w:b/>
        </w:rPr>
        <w:t>SMB</w:t>
      </w:r>
      <w:r w:rsidR="00FF19FE">
        <w:rPr>
          <w:b/>
        </w:rPr>
        <w:t>2</w:t>
      </w:r>
      <w:r w:rsidRPr="00940661">
        <w:rPr>
          <w:b/>
        </w:rPr>
        <w:t xml:space="preserve"> client</w:t>
      </w:r>
      <w:r w:rsidR="002C3429">
        <w:rPr>
          <w:b/>
        </w:rPr>
        <w:t xml:space="preserve">: </w:t>
      </w:r>
      <w:bookmarkEnd w:id="67"/>
      <w:proofErr w:type="gramStart"/>
      <w:r w:rsidR="002C3429">
        <w:t>Typically</w:t>
      </w:r>
      <w:proofErr w:type="gramEnd"/>
      <w:r w:rsidR="002C3429">
        <w:t xml:space="preserve"> </w:t>
      </w:r>
      <w:r w:rsidR="00EB6666">
        <w:t>a computer that uses a particular SMB</w:t>
      </w:r>
      <w:r w:rsidR="00FF19FE">
        <w:t>2</w:t>
      </w:r>
      <w:r w:rsidR="00EB6666">
        <w:t xml:space="preserve"> dialect </w:t>
      </w:r>
      <w:r w:rsidR="00FF19FE">
        <w:t xml:space="preserve">or later </w:t>
      </w:r>
      <w:r w:rsidR="00EB6666">
        <w:t xml:space="preserve">to make SMB requests to an SMB </w:t>
      </w:r>
      <w:r w:rsidR="00942B78">
        <w:t xml:space="preserve">file </w:t>
      </w:r>
      <w:r w:rsidR="00EB6666">
        <w:t xml:space="preserve">server to obtain access to file system resources for reading </w:t>
      </w:r>
      <w:commentRangeStart w:id="68"/>
      <w:commentRangeStart w:id="69"/>
      <w:r w:rsidR="00CB629C">
        <w:t>and</w:t>
      </w:r>
      <w:r w:rsidR="00EB6666">
        <w:t xml:space="preserve"> </w:t>
      </w:r>
      <w:commentRangeEnd w:id="68"/>
      <w:r w:rsidR="00CB629C">
        <w:rPr>
          <w:rStyle w:val="CommentReference"/>
        </w:rPr>
        <w:commentReference w:id="68"/>
      </w:r>
      <w:commentRangeEnd w:id="69"/>
      <w:r w:rsidR="0044508A">
        <w:rPr>
          <w:rStyle w:val="CommentReference"/>
        </w:rPr>
        <w:commentReference w:id="69"/>
      </w:r>
      <w:r w:rsidR="00EB6666">
        <w:t>writing data. The SMB</w:t>
      </w:r>
      <w:r w:rsidR="00FF19FE">
        <w:t>2</w:t>
      </w:r>
      <w:r w:rsidR="00EB6666">
        <w:t xml:space="preserve"> client sends and receives data to/from the SMB</w:t>
      </w:r>
      <w:r w:rsidR="00FF19FE">
        <w:t>2</w:t>
      </w:r>
      <w:r w:rsidR="00EB6666">
        <w:t xml:space="preserve"> server via message packets</w:t>
      </w:r>
      <w:r w:rsidR="008A0EB7">
        <w:t xml:space="preserve"> of the SMB protocol.</w:t>
      </w:r>
      <w:r w:rsidR="00996E33">
        <w:t xml:space="preserve"> </w:t>
      </w:r>
      <w:r w:rsidR="00996E33">
        <w:rPr>
          <w:b/>
        </w:rPr>
        <w:t xml:space="preserve">Note  </w:t>
      </w:r>
      <w:r w:rsidR="00996E33">
        <w:t xml:space="preserve">In the context of this </w:t>
      </w:r>
      <w:r w:rsidR="00C5036C">
        <w:t>training</w:t>
      </w:r>
      <w:r w:rsidR="00996E33">
        <w:t xml:space="preserve"> , the SMB</w:t>
      </w:r>
      <w:r w:rsidR="00FF19FE">
        <w:t>2</w:t>
      </w:r>
      <w:r w:rsidR="00996E33">
        <w:t xml:space="preserve"> client is the </w:t>
      </w:r>
      <w:hyperlink w:anchor="DriverComputer_trm" w:history="1">
        <w:r w:rsidR="00996E33" w:rsidRPr="00996E33">
          <w:rPr>
            <w:rStyle w:val="Hyperlink"/>
            <w:b/>
            <w:color w:val="00B050"/>
            <w:u w:val="none"/>
          </w:rPr>
          <w:t>Driver computer</w:t>
        </w:r>
      </w:hyperlink>
      <w:r w:rsidR="00996E33">
        <w:t xml:space="preserve"> and the SMB</w:t>
      </w:r>
      <w:r w:rsidR="00FF19FE">
        <w:t>2</w:t>
      </w:r>
      <w:r w:rsidR="00996E33">
        <w:t xml:space="preserve"> server is the </w:t>
      </w:r>
      <w:hyperlink w:anchor="SystemUnderTestComputer_trm" w:history="1">
        <w:r w:rsidR="00996E33" w:rsidRPr="00996E33">
          <w:rPr>
            <w:rStyle w:val="Hyperlink"/>
            <w:b/>
            <w:color w:val="00B050"/>
            <w:u w:val="none"/>
          </w:rPr>
          <w:t>SUT computer</w:t>
        </w:r>
      </w:hyperlink>
      <w:r w:rsidR="00996E33">
        <w:t>.</w:t>
      </w:r>
    </w:p>
    <w:p w14:paraId="7E0C67F3" w14:textId="77777777" w:rsidR="00BD68A2" w:rsidRDefault="00BD68A2" w:rsidP="00EB6666">
      <w:pPr>
        <w:pStyle w:val="NormalLineSpacing"/>
      </w:pPr>
    </w:p>
    <w:p w14:paraId="7DC15C9A" w14:textId="208429EA" w:rsidR="00BD68A2" w:rsidRDefault="00BD68A2" w:rsidP="00E20AE1">
      <w:pPr>
        <w:pStyle w:val="Normal2"/>
      </w:pPr>
      <w:bookmarkStart w:id="70" w:name="SMBserver_trm"/>
      <w:r w:rsidRPr="00940661">
        <w:rPr>
          <w:b/>
        </w:rPr>
        <w:t>SMB</w:t>
      </w:r>
      <w:r w:rsidR="00FF19FE">
        <w:rPr>
          <w:b/>
        </w:rPr>
        <w:t>2</w:t>
      </w:r>
      <w:r w:rsidRPr="00940661">
        <w:rPr>
          <w:b/>
        </w:rPr>
        <w:t xml:space="preserve"> server</w:t>
      </w:r>
      <w:r w:rsidR="00CB629C">
        <w:rPr>
          <w:b/>
        </w:rPr>
        <w:t xml:space="preserve">: </w:t>
      </w:r>
      <w:bookmarkEnd w:id="70"/>
      <w:r w:rsidR="00CB629C">
        <w:t>A</w:t>
      </w:r>
      <w:r w:rsidR="00EB6666">
        <w:t xml:space="preserve"> computer that receives and services requests from an SMB</w:t>
      </w:r>
      <w:r w:rsidR="00FF19FE">
        <w:t>2</w:t>
      </w:r>
      <w:r w:rsidR="00EB6666">
        <w:t xml:space="preserve"> client via the</w:t>
      </w:r>
      <w:del w:id="71" w:author="Joe Tornese" w:date="2023-08-22T14:25:00Z">
        <w:r w:rsidR="00EB6666" w:rsidDel="00CB629C">
          <w:delText xml:space="preserve"> </w:delText>
        </w:r>
      </w:del>
      <w:r w:rsidR="00EB6666">
        <w:t xml:space="preserve"> message packets of the SMB</w:t>
      </w:r>
      <w:r w:rsidR="00FF19FE">
        <w:t>2</w:t>
      </w:r>
      <w:r w:rsidR="00EB6666">
        <w:t xml:space="preserve"> protocol.</w:t>
      </w:r>
    </w:p>
    <w:p w14:paraId="239A0CB8" w14:textId="77777777" w:rsidR="00667730" w:rsidRDefault="00667730" w:rsidP="00667730">
      <w:pPr>
        <w:pStyle w:val="NormalLineSpacing"/>
      </w:pPr>
    </w:p>
    <w:p w14:paraId="3683D7E5" w14:textId="6E92FB7E" w:rsidR="00667730" w:rsidRDefault="00667730" w:rsidP="00E20AE1">
      <w:pPr>
        <w:pStyle w:val="Normal2"/>
      </w:pPr>
      <w:bookmarkStart w:id="72" w:name="SMBDialect_trm"/>
      <w:r>
        <w:rPr>
          <w:b/>
        </w:rPr>
        <w:t>SMB</w:t>
      </w:r>
      <w:r w:rsidR="00FF19FE">
        <w:rPr>
          <w:b/>
        </w:rPr>
        <w:t>2</w:t>
      </w:r>
      <w:r>
        <w:rPr>
          <w:b/>
        </w:rPr>
        <w:t xml:space="preserve"> dialect</w:t>
      </w:r>
      <w:bookmarkEnd w:id="72"/>
      <w:r w:rsidR="00CB629C">
        <w:rPr>
          <w:b/>
        </w:rPr>
        <w:t xml:space="preserve">: </w:t>
      </w:r>
      <w:r w:rsidR="00CB629C">
        <w:t>T</w:t>
      </w:r>
      <w:r>
        <w:t>he SMB protocol comes in several versions that are known as dialects, for example, SMB</w:t>
      </w:r>
      <w:r w:rsidR="007474BD">
        <w:t xml:space="preserve"> </w:t>
      </w:r>
      <w:r w:rsidR="007474BD" w:rsidRPr="00A76068">
        <w:rPr>
          <w:color w:val="000000" w:themeColor="text1"/>
        </w:rPr>
        <w:t>v</w:t>
      </w:r>
      <w:r w:rsidR="004005A2" w:rsidRPr="00A76068">
        <w:rPr>
          <w:rFonts w:eastAsia="Times New Roman" w:cs="Segoe UI"/>
          <w:color w:val="000000" w:themeColor="text1"/>
          <w:szCs w:val="24"/>
        </w:rPr>
        <w:t xml:space="preserve">2.0.2, </w:t>
      </w:r>
      <w:proofErr w:type="gramStart"/>
      <w:r w:rsidR="004005A2" w:rsidRPr="00A76068">
        <w:rPr>
          <w:rFonts w:eastAsia="Times New Roman" w:cs="Segoe UI"/>
          <w:color w:val="000000" w:themeColor="text1"/>
          <w:szCs w:val="24"/>
        </w:rPr>
        <w:t>2.1, 3.0</w:t>
      </w:r>
      <w:proofErr w:type="gramEnd"/>
      <w:r w:rsidR="004005A2" w:rsidRPr="00A76068">
        <w:rPr>
          <w:rFonts w:eastAsia="Times New Roman" w:cs="Segoe UI"/>
          <w:color w:val="000000" w:themeColor="text1"/>
          <w:szCs w:val="24"/>
        </w:rPr>
        <w:t>, 3.0.2, 3.1.1,</w:t>
      </w:r>
      <w:r w:rsidRPr="00A76068">
        <w:rPr>
          <w:color w:val="000000" w:themeColor="text1"/>
        </w:rPr>
        <w:t xml:space="preserve"> </w:t>
      </w:r>
      <w:r>
        <w:t>and so on.</w:t>
      </w:r>
    </w:p>
    <w:p w14:paraId="75E72D3B" w14:textId="77777777" w:rsidR="0036048B" w:rsidRDefault="0036048B" w:rsidP="0036048B">
      <w:pPr>
        <w:pStyle w:val="NormalLineSpacing"/>
      </w:pPr>
    </w:p>
    <w:p w14:paraId="638A1142" w14:textId="6A0B9117" w:rsidR="00277A8C" w:rsidRDefault="00D8305F" w:rsidP="00B82799">
      <w:pPr>
        <w:pStyle w:val="Normal2"/>
      </w:pPr>
      <w:bookmarkStart w:id="73" w:name="SystemUnderTestComputer_trm"/>
      <w:r w:rsidRPr="007E0AEC">
        <w:rPr>
          <w:b/>
        </w:rPr>
        <w:t>System under test (SUT) computer</w:t>
      </w:r>
      <w:bookmarkEnd w:id="73"/>
      <w:r w:rsidR="00CB629C">
        <w:rPr>
          <w:b/>
        </w:rPr>
        <w:t xml:space="preserve">: </w:t>
      </w:r>
      <w:r w:rsidR="00CB629C">
        <w:t>A</w:t>
      </w:r>
      <w:r w:rsidRPr="007E0AEC">
        <w:t xml:space="preserve"> computer that hosts the system against which the pre-</w:t>
      </w:r>
      <w:r w:rsidR="000F4164">
        <w:t>defined</w:t>
      </w:r>
      <w:r w:rsidRPr="007E0AEC">
        <w:t xml:space="preserve"> </w:t>
      </w:r>
      <w:r w:rsidR="007E775A">
        <w:t>T</w:t>
      </w:r>
      <w:r w:rsidRPr="007E0AEC">
        <w:t xml:space="preserve">est </w:t>
      </w:r>
      <w:r w:rsidR="007E775A">
        <w:t>C</w:t>
      </w:r>
      <w:r w:rsidRPr="007E0AEC">
        <w:t xml:space="preserve">ases are to be run by the </w:t>
      </w:r>
      <w:hyperlink w:anchor="FileServerSMBTestSuite_trm" w:history="1">
        <w:r w:rsidRPr="005002AC">
          <w:rPr>
            <w:rStyle w:val="Hyperlink"/>
            <w:b/>
            <w:color w:val="00B050"/>
            <w:u w:val="none"/>
          </w:rPr>
          <w:t>FS</w:t>
        </w:r>
        <w:r w:rsidR="00CB7809" w:rsidRPr="005002AC">
          <w:rPr>
            <w:rStyle w:val="Hyperlink"/>
            <w:b/>
            <w:color w:val="00B050"/>
            <w:u w:val="none"/>
          </w:rPr>
          <w:t>S</w:t>
        </w:r>
        <w:r w:rsidRPr="005002AC">
          <w:rPr>
            <w:rStyle w:val="Hyperlink"/>
            <w:b/>
            <w:color w:val="00B050"/>
            <w:u w:val="none"/>
          </w:rPr>
          <w:t>TS</w:t>
        </w:r>
      </w:hyperlink>
      <w:r w:rsidRPr="007E0AEC">
        <w:t xml:space="preserve"> that is installed on </w:t>
      </w:r>
      <w:r w:rsidR="000F4164">
        <w:t>the</w:t>
      </w:r>
      <w:r w:rsidRPr="007E0AEC">
        <w:t xml:space="preserve"> </w:t>
      </w:r>
      <w:hyperlink w:anchor="DriverComputer_trm" w:history="1">
        <w:r w:rsidRPr="006F2E9C">
          <w:rPr>
            <w:rStyle w:val="Hyperlink"/>
            <w:b/>
            <w:color w:val="00B050"/>
            <w:u w:val="none"/>
          </w:rPr>
          <w:t>Driver computer</w:t>
        </w:r>
      </w:hyperlink>
      <w:r w:rsidRPr="007E0AEC">
        <w:t xml:space="preserve">. </w:t>
      </w:r>
      <w:r w:rsidR="00437740" w:rsidRPr="007E0AEC">
        <w:t>Typically, the FS</w:t>
      </w:r>
      <w:r w:rsidR="00CB7809">
        <w:t>S</w:t>
      </w:r>
      <w:r w:rsidR="00437740" w:rsidRPr="007E0AEC">
        <w:t xml:space="preserve">TS </w:t>
      </w:r>
      <w:r w:rsidR="00437740" w:rsidRPr="007E0AEC">
        <w:lastRenderedPageBreak/>
        <w:t xml:space="preserve">tests </w:t>
      </w:r>
      <w:proofErr w:type="gramStart"/>
      <w:r w:rsidR="00437740" w:rsidRPr="007E0AEC">
        <w:t>a</w:t>
      </w:r>
      <w:r w:rsidRPr="007E0AEC">
        <w:t>n implementation</w:t>
      </w:r>
      <w:proofErr w:type="gramEnd"/>
      <w:r w:rsidRPr="007E0AEC">
        <w:t xml:space="preserve"> of the </w:t>
      </w:r>
      <w:hyperlink w:anchor="ServerMessageBlockProtocol_trm" w:history="1">
        <w:r w:rsidRPr="00B60B95">
          <w:rPr>
            <w:rStyle w:val="Hyperlink"/>
            <w:b/>
            <w:color w:val="00B050"/>
            <w:u w:val="none"/>
          </w:rPr>
          <w:t>SMB</w:t>
        </w:r>
        <w:r w:rsidR="00DF3F6C">
          <w:rPr>
            <w:rStyle w:val="Hyperlink"/>
            <w:b/>
            <w:color w:val="00B050"/>
            <w:u w:val="none"/>
          </w:rPr>
          <w:t>2</w:t>
        </w:r>
        <w:r w:rsidRPr="00B60B95">
          <w:rPr>
            <w:rStyle w:val="Hyperlink"/>
            <w:b/>
            <w:color w:val="00B050"/>
            <w:u w:val="none"/>
          </w:rPr>
          <w:t xml:space="preserve"> protocol</w:t>
        </w:r>
      </w:hyperlink>
      <w:r w:rsidR="00437740" w:rsidRPr="007E0AEC">
        <w:t xml:space="preserve">, which can be either a </w:t>
      </w:r>
      <w:r w:rsidR="007E775A">
        <w:t xml:space="preserve">proprietary, </w:t>
      </w:r>
      <w:r w:rsidR="00437740" w:rsidRPr="007E0AEC">
        <w:t>develope</w:t>
      </w:r>
      <w:r w:rsidR="000F4164">
        <w:t>d</w:t>
      </w:r>
      <w:r w:rsidR="00437740" w:rsidRPr="007E0AEC">
        <w:t xml:space="preserve"> SMB</w:t>
      </w:r>
      <w:r w:rsidR="000D01EC">
        <w:t>2</w:t>
      </w:r>
      <w:r w:rsidR="00437740" w:rsidRPr="007E0AEC">
        <w:t xml:space="preserve"> implementation</w:t>
      </w:r>
      <w:r w:rsidRPr="007E0AEC">
        <w:t xml:space="preserve"> or the SMB</w:t>
      </w:r>
      <w:r w:rsidR="000D01EC">
        <w:t>2</w:t>
      </w:r>
      <w:r w:rsidRPr="007E0AEC">
        <w:t xml:space="preserve"> service that runs on the </w:t>
      </w:r>
      <w:r w:rsidR="00437740" w:rsidRPr="007E0AEC">
        <w:t xml:space="preserve">SUT computer by default. </w:t>
      </w:r>
    </w:p>
    <w:p w14:paraId="4311E808" w14:textId="570A1470" w:rsidR="00312113" w:rsidRDefault="00437740" w:rsidP="00B82799">
      <w:pPr>
        <w:pStyle w:val="Normal2"/>
      </w:pPr>
      <w:r w:rsidRPr="007E0AEC">
        <w:t xml:space="preserve">For purposes of this </w:t>
      </w:r>
      <w:r w:rsidR="003F4CCE">
        <w:t xml:space="preserve">training and the preconfigured </w:t>
      </w:r>
      <w:r w:rsidR="00CB629C">
        <w:t>setup</w:t>
      </w:r>
      <w:r w:rsidR="003F4CCE">
        <w:t xml:space="preserve"> that is used</w:t>
      </w:r>
      <w:r w:rsidRPr="007E0AEC">
        <w:t xml:space="preserve">, the </w:t>
      </w:r>
      <w:r w:rsidR="00942B78">
        <w:t xml:space="preserve">Microsoft </w:t>
      </w:r>
      <w:r w:rsidRPr="007E0AEC">
        <w:t>SMB</w:t>
      </w:r>
      <w:r w:rsidR="000D01EC">
        <w:t>2</w:t>
      </w:r>
      <w:r w:rsidRPr="007E0AEC">
        <w:t xml:space="preserve"> service on the SUT computer serves as the </w:t>
      </w:r>
      <w:r w:rsidR="00AF07D7">
        <w:t xml:space="preserve">underlying </w:t>
      </w:r>
      <w:r w:rsidRPr="007E0AEC">
        <w:t>implementation</w:t>
      </w:r>
      <w:r w:rsidR="00277A8C">
        <w:t xml:space="preserve"> being tested</w:t>
      </w:r>
      <w:r>
        <w:t>.</w:t>
      </w:r>
      <w:r w:rsidR="00957E8E">
        <w:t xml:space="preserve"> </w:t>
      </w:r>
      <w:del w:id="74" w:author="Joe Tornese" w:date="2023-08-22T14:26:00Z">
        <w:r w:rsidR="00957E8E" w:rsidDel="00CB629C">
          <w:delText xml:space="preserve"> </w:delText>
        </w:r>
      </w:del>
      <w:r w:rsidR="003F4CCE">
        <w:t>In the test environment</w:t>
      </w:r>
      <w:r w:rsidR="00277A8C">
        <w:t xml:space="preserve"> for this lab training</w:t>
      </w:r>
      <w:r w:rsidR="003F4CCE">
        <w:t>, t</w:t>
      </w:r>
      <w:r w:rsidR="00957E8E">
        <w:t xml:space="preserve">his computer typically runs a </w:t>
      </w:r>
      <w:r w:rsidR="00942B78">
        <w:t xml:space="preserve">Microsoft </w:t>
      </w:r>
      <w:r w:rsidR="00957E8E">
        <w:t>server operating system.</w:t>
      </w:r>
    </w:p>
    <w:p w14:paraId="5FFC9800" w14:textId="77777777" w:rsidR="00EE310C" w:rsidRDefault="00EE310C" w:rsidP="00EE310C">
      <w:pPr>
        <w:pStyle w:val="NormalLineSpacing"/>
      </w:pPr>
    </w:p>
    <w:p w14:paraId="186268D4" w14:textId="0FCAE6E7" w:rsidR="00CB629C" w:rsidRDefault="00EE310C" w:rsidP="00475F98">
      <w:pPr>
        <w:pStyle w:val="Normal2"/>
        <w:ind w:right="-108"/>
        <w:rPr>
          <w:ins w:id="75" w:author="Joe Tornese" w:date="2023-08-22T14:27:00Z"/>
        </w:rPr>
      </w:pPr>
      <w:bookmarkStart w:id="76" w:name="TestCase_trm"/>
      <w:r>
        <w:rPr>
          <w:b/>
        </w:rPr>
        <w:t>Test Case</w:t>
      </w:r>
      <w:bookmarkEnd w:id="76"/>
      <w:r w:rsidR="00CB629C">
        <w:rPr>
          <w:b/>
        </w:rPr>
        <w:t xml:space="preserve">: </w:t>
      </w:r>
      <w:proofErr w:type="gramStart"/>
      <w:r w:rsidR="00CB629C">
        <w:t xml:space="preserve">An </w:t>
      </w:r>
      <w:r w:rsidR="00CF5236">
        <w:t xml:space="preserve"> executable</w:t>
      </w:r>
      <w:proofErr w:type="gramEnd"/>
      <w:r w:rsidR="00CF5236">
        <w:t xml:space="preserve"> application hosted by the Test Suite</w:t>
      </w:r>
      <w:r w:rsidR="00546D7F">
        <w:t xml:space="preserve"> that is designed to test unique aspects of </w:t>
      </w:r>
      <w:r w:rsidR="00BF50B2">
        <w:t xml:space="preserve">File Server features </w:t>
      </w:r>
      <w:r w:rsidR="00277A8C">
        <w:t>that use</w:t>
      </w:r>
      <w:r w:rsidR="00BF50B2">
        <w:t xml:space="preserve"> the</w:t>
      </w:r>
      <w:r w:rsidR="00481F0F">
        <w:t xml:space="preserve"> </w:t>
      </w:r>
      <w:hyperlink w:anchor="ServerMessageBlockProtocol_trm" w:history="1">
        <w:r w:rsidR="00481F0F" w:rsidRPr="0027616F">
          <w:rPr>
            <w:rStyle w:val="Hyperlink"/>
            <w:b/>
            <w:color w:val="00B050"/>
            <w:u w:val="none"/>
          </w:rPr>
          <w:t>SMB</w:t>
        </w:r>
        <w:r w:rsidR="00FF19FE">
          <w:rPr>
            <w:rStyle w:val="Hyperlink"/>
            <w:b/>
            <w:color w:val="00B050"/>
            <w:u w:val="none"/>
          </w:rPr>
          <w:t>2</w:t>
        </w:r>
        <w:r w:rsidR="00481F0F" w:rsidRPr="0027616F">
          <w:rPr>
            <w:rStyle w:val="Hyperlink"/>
            <w:b/>
            <w:color w:val="00B050"/>
            <w:u w:val="none"/>
          </w:rPr>
          <w:t xml:space="preserve"> protocol</w:t>
        </w:r>
      </w:hyperlink>
      <w:r w:rsidR="00481F0F">
        <w:t xml:space="preserve"> </w:t>
      </w:r>
      <w:r w:rsidR="0049115C">
        <w:t>within the context of</w:t>
      </w:r>
      <w:r w:rsidR="00835931">
        <w:t xml:space="preserve"> a</w:t>
      </w:r>
      <w:r w:rsidR="00942576">
        <w:t xml:space="preserve">n </w:t>
      </w:r>
      <w:r w:rsidR="0049115C">
        <w:t>SMB</w:t>
      </w:r>
      <w:r w:rsidR="00FF19FE">
        <w:t>2</w:t>
      </w:r>
      <w:r w:rsidR="0049115C">
        <w:t xml:space="preserve"> client and </w:t>
      </w:r>
      <w:r w:rsidR="008B5A24">
        <w:t>SMB</w:t>
      </w:r>
      <w:r w:rsidR="00FF19FE">
        <w:t>2</w:t>
      </w:r>
      <w:r w:rsidR="008B5A24">
        <w:t xml:space="preserve"> server</w:t>
      </w:r>
      <w:r w:rsidR="00820E26">
        <w:t xml:space="preserve"> </w:t>
      </w:r>
      <w:r w:rsidR="00A60476">
        <w:t xml:space="preserve">communication </w:t>
      </w:r>
      <w:r w:rsidR="002569BE">
        <w:t>session</w:t>
      </w:r>
      <w:r w:rsidR="008B5A24">
        <w:t>.</w:t>
      </w:r>
      <w:r w:rsidR="00D21814">
        <w:t xml:space="preserve"> </w:t>
      </w:r>
    </w:p>
    <w:p w14:paraId="094299B3" w14:textId="6EA56711" w:rsidR="00EE310C" w:rsidRDefault="00D21814" w:rsidP="00475F98">
      <w:pPr>
        <w:pStyle w:val="Normal2"/>
        <w:ind w:right="-108"/>
      </w:pPr>
      <w:r w:rsidRPr="000622CE">
        <w:rPr>
          <w:b/>
          <w:bCs/>
        </w:rPr>
        <w:t>Note</w:t>
      </w:r>
      <w:r w:rsidR="00475F98">
        <w:t xml:space="preserve">: </w:t>
      </w:r>
      <w:r w:rsidR="00744092">
        <w:t xml:space="preserve"> An </w:t>
      </w:r>
      <w:hyperlink w:anchor="FileServerSMBTestSuite_trm" w:history="1">
        <w:r w:rsidRPr="005002AC">
          <w:rPr>
            <w:rStyle w:val="Hyperlink"/>
            <w:b/>
            <w:color w:val="00B050"/>
            <w:u w:val="none"/>
          </w:rPr>
          <w:t>FSSTS</w:t>
        </w:r>
      </w:hyperlink>
      <w:r w:rsidRPr="00D21814">
        <w:rPr>
          <w:rStyle w:val="Hyperlink"/>
          <w:bCs/>
          <w:color w:val="00B050"/>
          <w:u w:val="none"/>
        </w:rPr>
        <w:t xml:space="preserve"> </w:t>
      </w:r>
      <w:r w:rsidRPr="00D01138">
        <w:rPr>
          <w:rStyle w:val="Hyperlink"/>
          <w:bCs/>
          <w:color w:val="auto"/>
          <w:u w:val="none"/>
        </w:rPr>
        <w:t>installation can contain</w:t>
      </w:r>
      <w:r w:rsidRPr="00D01138">
        <w:rPr>
          <w:rStyle w:val="Hyperlink"/>
          <w:b/>
          <w:color w:val="auto"/>
          <w:u w:val="none"/>
        </w:rPr>
        <w:t xml:space="preserve"> </w:t>
      </w:r>
      <w:r w:rsidRPr="00D01138">
        <w:rPr>
          <w:rStyle w:val="Hyperlink"/>
          <w:bCs/>
          <w:color w:val="auto"/>
          <w:u w:val="none"/>
        </w:rPr>
        <w:t>thousands of Test Cases.</w:t>
      </w:r>
    </w:p>
    <w:p w14:paraId="1B1DD33D" w14:textId="623D883A" w:rsidR="00D6002C" w:rsidRDefault="00D6002C" w:rsidP="007B0BD0">
      <w:pPr>
        <w:pStyle w:val="NormalLineSpacing"/>
      </w:pPr>
    </w:p>
    <w:p w14:paraId="26E5AD18" w14:textId="3C1DD710" w:rsidR="00EE310C" w:rsidRDefault="00D6002C" w:rsidP="004A121F">
      <w:pPr>
        <w:pStyle w:val="Normal2"/>
      </w:pPr>
      <w:bookmarkStart w:id="77" w:name="VirtualMachine_trm"/>
      <w:r w:rsidRPr="00D6002C">
        <w:rPr>
          <w:b/>
        </w:rPr>
        <w:t>Virtual machine</w:t>
      </w:r>
      <w:bookmarkEnd w:id="77"/>
      <w:r w:rsidR="00B1223E">
        <w:rPr>
          <w:b/>
        </w:rPr>
        <w:t xml:space="preserve"> (VM)</w:t>
      </w:r>
      <w:r w:rsidR="00CB629C">
        <w:rPr>
          <w:b/>
        </w:rPr>
        <w:t xml:space="preserve">: </w:t>
      </w:r>
      <w:proofErr w:type="gramStart"/>
      <w:r w:rsidR="00CB629C">
        <w:t>T</w:t>
      </w:r>
      <w:r w:rsidR="007B0BD0">
        <w:t>ypically</w:t>
      </w:r>
      <w:proofErr w:type="gramEnd"/>
      <w:r w:rsidR="005977FF" w:rsidRPr="005977FF">
        <w:t xml:space="preserve"> an emulation of a computer system</w:t>
      </w:r>
      <w:r w:rsidR="007B0BD0">
        <w:t xml:space="preserve"> that has</w:t>
      </w:r>
      <w:r w:rsidR="005977FF" w:rsidRPr="005977FF">
        <w:t xml:space="preserve"> </w:t>
      </w:r>
      <w:r w:rsidR="007B0BD0">
        <w:t xml:space="preserve">a </w:t>
      </w:r>
      <w:r w:rsidR="005977FF" w:rsidRPr="005977FF">
        <w:t>computer architecture and provide</w:t>
      </w:r>
      <w:r w:rsidR="007B0BD0">
        <w:t>s</w:t>
      </w:r>
      <w:r w:rsidR="005977FF" w:rsidRPr="005977FF">
        <w:t xml:space="preserve"> </w:t>
      </w:r>
      <w:r w:rsidR="007B0BD0">
        <w:t xml:space="preserve">the </w:t>
      </w:r>
      <w:r w:rsidR="005977FF" w:rsidRPr="005977FF">
        <w:t>functionality of a physical computer</w:t>
      </w:r>
      <w:r w:rsidR="007B0BD0">
        <w:t xml:space="preserve">, but its implementation is software based and has no physical component, other than a physical computer on which </w:t>
      </w:r>
      <w:r w:rsidR="005A1FDE">
        <w:t>the</w:t>
      </w:r>
      <w:r w:rsidR="00B1223E">
        <w:t xml:space="preserve"> </w:t>
      </w:r>
      <w:r w:rsidR="005A1FDE">
        <w:t>VM</w:t>
      </w:r>
      <w:r w:rsidR="007B0BD0">
        <w:t xml:space="preserve"> is hosted</w:t>
      </w:r>
      <w:r w:rsidR="005977FF" w:rsidRPr="005977FF">
        <w:t>.</w:t>
      </w:r>
    </w:p>
    <w:p w14:paraId="792D483B" w14:textId="77777777" w:rsidR="00960BE0" w:rsidRDefault="00960BE0" w:rsidP="00960BE0">
      <w:pPr>
        <w:pStyle w:val="NormalLineSpacing"/>
      </w:pPr>
    </w:p>
    <w:p w14:paraId="4E68677C" w14:textId="29C6B6F5" w:rsidR="00BA59FD" w:rsidRPr="000753AB" w:rsidRDefault="009A2859" w:rsidP="00BA59FD">
      <w:pPr>
        <w:pStyle w:val="Heading1"/>
      </w:pPr>
      <w:r>
        <w:t xml:space="preserve"> </w:t>
      </w:r>
      <w:bookmarkStart w:id="78" w:name="_Toc113037947"/>
      <w:proofErr w:type="gramStart"/>
      <w:r w:rsidR="00E66829">
        <w:t>3</w:t>
      </w:r>
      <w:r w:rsidR="00C10F44">
        <w:t xml:space="preserve">.0 </w:t>
      </w:r>
      <w:r w:rsidR="0049190F">
        <w:t xml:space="preserve"> </w:t>
      </w:r>
      <w:r w:rsidR="00BA59FD">
        <w:t>Concepts</w:t>
      </w:r>
      <w:bookmarkEnd w:id="78"/>
      <w:proofErr w:type="gramEnd"/>
    </w:p>
    <w:p w14:paraId="3C9A9B25" w14:textId="3D7659DA" w:rsidR="00182C00" w:rsidRDefault="005B2FD8" w:rsidP="00BF0C43">
      <w:r>
        <w:t xml:space="preserve">This section </w:t>
      </w:r>
      <w:r w:rsidR="00AF7412">
        <w:t xml:space="preserve">briefly </w:t>
      </w:r>
      <w:r w:rsidR="00614F55">
        <w:t>describes</w:t>
      </w:r>
      <w:r>
        <w:t xml:space="preserve"> </w:t>
      </w:r>
      <w:r w:rsidR="009A48A4">
        <w:t xml:space="preserve">the major concepts with which </w:t>
      </w:r>
      <w:r w:rsidR="000845B7">
        <w:t>you</w:t>
      </w:r>
      <w:r w:rsidR="009A48A4">
        <w:t xml:space="preserve"> will become familiar </w:t>
      </w:r>
      <w:r w:rsidR="00166689">
        <w:t xml:space="preserve">by taking </w:t>
      </w:r>
      <w:del w:id="79" w:author="Joe Tornese" w:date="2023-08-22T14:28:00Z">
        <w:r w:rsidR="00166689" w:rsidDel="00CB629C">
          <w:delText xml:space="preserve"> </w:delText>
        </w:r>
      </w:del>
      <w:r w:rsidR="009A48A4">
        <w:t xml:space="preserve">the </w:t>
      </w:r>
      <w:hyperlink w:anchor="FileServerSMBTestSuite_trm" w:history="1">
        <w:r w:rsidR="000151C4" w:rsidRPr="00832EC3">
          <w:rPr>
            <w:rStyle w:val="Hyperlink"/>
            <w:b/>
            <w:color w:val="00B050"/>
            <w:u w:val="none"/>
          </w:rPr>
          <w:t>FSSTS</w:t>
        </w:r>
      </w:hyperlink>
      <w:r w:rsidR="009A48A4">
        <w:t xml:space="preserve"> </w:t>
      </w:r>
      <w:r w:rsidR="00511A6E">
        <w:t xml:space="preserve">Lab </w:t>
      </w:r>
      <w:r w:rsidR="000950FF">
        <w:t>S</w:t>
      </w:r>
      <w:r w:rsidR="00511A6E">
        <w:t>ession</w:t>
      </w:r>
      <w:r w:rsidR="000950FF">
        <w:t xml:space="preserve"> </w:t>
      </w:r>
      <w:r w:rsidR="008157CF">
        <w:t xml:space="preserve">course </w:t>
      </w:r>
      <w:r w:rsidR="009516BC">
        <w:t>via</w:t>
      </w:r>
      <w:r w:rsidR="008157CF">
        <w:t xml:space="preserve"> this </w:t>
      </w:r>
      <w:r w:rsidR="00DA4ABA">
        <w:t xml:space="preserve">tutorial </w:t>
      </w:r>
      <w:commentRangeStart w:id="80"/>
      <w:commentRangeStart w:id="81"/>
      <w:commentRangeEnd w:id="80"/>
      <w:r w:rsidR="00DA4ABA">
        <w:rPr>
          <w:rStyle w:val="CommentReference"/>
        </w:rPr>
        <w:commentReference w:id="80"/>
      </w:r>
      <w:commentRangeEnd w:id="81"/>
      <w:r w:rsidR="0044508A">
        <w:rPr>
          <w:rStyle w:val="CommentReference"/>
        </w:rPr>
        <w:commentReference w:id="81"/>
      </w:r>
      <w:r w:rsidR="00312572">
        <w:t xml:space="preserve">. </w:t>
      </w:r>
      <w:del w:id="82" w:author="Joe Tornese" w:date="2023-08-22T12:36:00Z">
        <w:r w:rsidR="009A48A4" w:rsidDel="00DA4ABA">
          <w:delText xml:space="preserve"> </w:delText>
        </w:r>
      </w:del>
      <w:r w:rsidR="00182C00">
        <w:t>The</w:t>
      </w:r>
      <w:r w:rsidR="00614F55">
        <w:t xml:space="preserve"> material begins with </w:t>
      </w:r>
      <w:r w:rsidR="006F4C8F">
        <w:t xml:space="preserve">describing how to </w:t>
      </w:r>
      <w:r w:rsidR="00AA407A">
        <w:t xml:space="preserve">install </w:t>
      </w:r>
      <w:r w:rsidR="006F4C8F">
        <w:t>a</w:t>
      </w:r>
      <w:r w:rsidR="00AA407A">
        <w:t xml:space="preserve"> Test Suite. </w:t>
      </w:r>
      <w:del w:id="83" w:author="Joe Tornese" w:date="2023-08-22T14:28:00Z">
        <w:r w:rsidR="00AA407A" w:rsidDel="00CB629C">
          <w:delText xml:space="preserve"> </w:delText>
        </w:r>
      </w:del>
      <w:r w:rsidR="00AA407A">
        <w:t xml:space="preserve">Next, you will learn </w:t>
      </w:r>
      <w:r w:rsidR="00FD2683">
        <w:t xml:space="preserve">some </w:t>
      </w:r>
      <w:r w:rsidR="00182C00">
        <w:t xml:space="preserve">basic concepts of protocol communication and </w:t>
      </w:r>
      <w:r w:rsidR="00FD2683">
        <w:t xml:space="preserve">you will also learn about </w:t>
      </w:r>
      <w:r w:rsidR="00182C00">
        <w:t xml:space="preserve">the test environment with which you will be working, as indicated in section </w:t>
      </w:r>
      <w:hyperlink w:anchor="_3.1__What" w:history="1">
        <w:r w:rsidR="00182C00" w:rsidRPr="00182C00">
          <w:rPr>
            <w:rStyle w:val="Hyperlink"/>
          </w:rPr>
          <w:t>3.1 What You Will Learn</w:t>
        </w:r>
      </w:hyperlink>
      <w:r w:rsidR="007F1C4F">
        <w:t xml:space="preserve">, </w:t>
      </w:r>
      <w:r w:rsidR="00585E87">
        <w:t>directly ahead.</w:t>
      </w:r>
      <w:r w:rsidR="00182C00">
        <w:t xml:space="preserve"> This section also points you to </w:t>
      </w:r>
      <w:r w:rsidR="00585E87">
        <w:t xml:space="preserve">other sections of this </w:t>
      </w:r>
      <w:r w:rsidR="00DA4ABA">
        <w:t xml:space="preserve">tutorial </w:t>
      </w:r>
      <w:commentRangeStart w:id="84"/>
      <w:commentRangeStart w:id="85"/>
      <w:commentRangeEnd w:id="84"/>
      <w:r w:rsidR="00DA4ABA">
        <w:rPr>
          <w:rStyle w:val="CommentReference"/>
        </w:rPr>
        <w:commentReference w:id="84"/>
      </w:r>
      <w:commentRangeEnd w:id="85"/>
      <w:r w:rsidR="0044508A">
        <w:rPr>
          <w:rStyle w:val="CommentReference"/>
        </w:rPr>
        <w:commentReference w:id="85"/>
      </w:r>
      <w:r w:rsidR="00585E87">
        <w:t xml:space="preserve">that show you </w:t>
      </w:r>
      <w:r w:rsidR="00182C00">
        <w:t xml:space="preserve">how </w:t>
      </w:r>
      <w:r w:rsidR="00585E87">
        <w:t>to</w:t>
      </w:r>
      <w:r w:rsidR="00182C00">
        <w:t xml:space="preserve"> use the </w:t>
      </w:r>
      <w:hyperlink w:anchor="ProtocolTestManagerWS" w:history="1">
        <w:r w:rsidR="00182C00" w:rsidRPr="00504E61">
          <w:rPr>
            <w:rStyle w:val="Hyperlink"/>
            <w:b/>
            <w:bCs/>
          </w:rPr>
          <w:t>P</w:t>
        </w:r>
        <w:r w:rsidR="005011DB" w:rsidRPr="00504E61">
          <w:rPr>
            <w:rStyle w:val="Hyperlink"/>
            <w:b/>
            <w:bCs/>
          </w:rPr>
          <w:t>TM</w:t>
        </w:r>
        <w:r w:rsidR="00166689" w:rsidRPr="00504E61">
          <w:rPr>
            <w:rStyle w:val="Hyperlink"/>
            <w:b/>
            <w:bCs/>
          </w:rPr>
          <w:t xml:space="preserve"> Service</w:t>
        </w:r>
      </w:hyperlink>
      <w:r w:rsidR="00166689">
        <w:t xml:space="preserve"> </w:t>
      </w:r>
      <w:r w:rsidR="00182C00">
        <w:t xml:space="preserve">to </w:t>
      </w:r>
      <w:r w:rsidR="00585E87">
        <w:t>configure</w:t>
      </w:r>
      <w:r w:rsidR="00182C00">
        <w:t xml:space="preserve"> the Test Suite, </w:t>
      </w:r>
      <w:r w:rsidR="00585E87">
        <w:t>select and run</w:t>
      </w:r>
      <w:r w:rsidR="00182C00">
        <w:t xml:space="preserve"> the Test Cases, and analyz</w:t>
      </w:r>
      <w:r w:rsidR="00585E87">
        <w:t>e</w:t>
      </w:r>
      <w:r w:rsidR="00182C00">
        <w:t xml:space="preserve"> the test results. </w:t>
      </w:r>
    </w:p>
    <w:p w14:paraId="7E7ADC3E" w14:textId="77777777" w:rsidR="00A76068" w:rsidRDefault="00A76068" w:rsidP="00A76068">
      <w:pPr>
        <w:pStyle w:val="NormalLineSpacing"/>
      </w:pPr>
    </w:p>
    <w:p w14:paraId="31EA472C" w14:textId="34046F34" w:rsidR="00182C00" w:rsidRPr="004536DD" w:rsidDel="007E28AF" w:rsidRDefault="003B387B" w:rsidP="004536DD">
      <w:pPr>
        <w:spacing w:after="0"/>
        <w:rPr>
          <w:del w:id="86" w:author="Joe Tornese" w:date="2023-08-22T14:42:00Z"/>
          <w:b/>
        </w:rPr>
      </w:pPr>
      <w:r>
        <w:rPr>
          <w:noProof/>
        </w:rPr>
        <w:drawing>
          <wp:inline distT="0" distB="0" distL="0" distR="0" wp14:anchorId="340FA1A1" wp14:editId="37AAF1A1">
            <wp:extent cx="271780" cy="185420"/>
            <wp:effectExtent l="0" t="0" r="0" b="0"/>
            <wp:docPr id="10088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185420"/>
                    </a:xfrm>
                    <a:prstGeom prst="rect">
                      <a:avLst/>
                    </a:prstGeom>
                    <a:noFill/>
                    <a:ln>
                      <a:noFill/>
                    </a:ln>
                  </pic:spPr>
                </pic:pic>
              </a:graphicData>
            </a:graphic>
          </wp:inline>
        </w:drawing>
      </w:r>
      <w:commentRangeStart w:id="87"/>
      <w:commentRangeStart w:id="88"/>
      <w:proofErr w:type="spellStart"/>
      <w:r w:rsidR="00182C00" w:rsidRPr="004536DD">
        <w:rPr>
          <w:b/>
        </w:rPr>
        <w:t>Note</w:t>
      </w:r>
      <w:commentRangeEnd w:id="87"/>
      <w:r w:rsidR="00504CF9">
        <w:rPr>
          <w:rStyle w:val="CommentReference"/>
        </w:rPr>
        <w:commentReference w:id="87"/>
      </w:r>
      <w:commentRangeEnd w:id="88"/>
      <w:r w:rsidR="00B66F47">
        <w:rPr>
          <w:rStyle w:val="CommentReference"/>
        </w:rPr>
        <w:commentReference w:id="88"/>
      </w:r>
    </w:p>
    <w:p w14:paraId="3C73F244" w14:textId="39701B62" w:rsidR="00994424" w:rsidRDefault="00312572" w:rsidP="007E28AF">
      <w:pPr>
        <w:spacing w:after="0"/>
      </w:pPr>
      <w:r>
        <w:t>If</w:t>
      </w:r>
      <w:proofErr w:type="spellEnd"/>
      <w:r>
        <w:t xml:space="preserve"> you have not already done so, you should read the </w:t>
      </w:r>
      <w:r w:rsidR="00614F55">
        <w:t xml:space="preserve">preceding </w:t>
      </w:r>
      <w:hyperlink w:anchor="_2.0__Glossary" w:history="1">
        <w:r w:rsidR="00AE2AE3" w:rsidRPr="00AE2AE3">
          <w:rPr>
            <w:rStyle w:val="Hyperlink"/>
          </w:rPr>
          <w:t>G</w:t>
        </w:r>
        <w:r w:rsidRPr="00AE2AE3">
          <w:rPr>
            <w:rStyle w:val="Hyperlink"/>
          </w:rPr>
          <w:t>lossary</w:t>
        </w:r>
      </w:hyperlink>
      <w:r>
        <w:t xml:space="preserve"> definitions to obtain a brief overview</w:t>
      </w:r>
      <w:r w:rsidR="000845B7">
        <w:t xml:space="preserve"> </w:t>
      </w:r>
      <w:r w:rsidR="00B0067B">
        <w:t xml:space="preserve">of pervasive concepts in this </w:t>
      </w:r>
      <w:r w:rsidR="00DA4ABA">
        <w:t>tutorial</w:t>
      </w:r>
      <w:r w:rsidR="007E28AF">
        <w:t xml:space="preserve">. </w:t>
      </w:r>
      <w:r w:rsidR="00DA4ABA">
        <w:t xml:space="preserve"> </w:t>
      </w:r>
      <w:commentRangeStart w:id="89"/>
      <w:commentRangeStart w:id="90"/>
      <w:commentRangeEnd w:id="89"/>
      <w:r w:rsidR="00DA4ABA">
        <w:rPr>
          <w:rStyle w:val="CommentReference"/>
        </w:rPr>
        <w:commentReference w:id="89"/>
      </w:r>
      <w:commentRangeEnd w:id="90"/>
      <w:r w:rsidR="00B66F47">
        <w:rPr>
          <w:rStyle w:val="CommentReference"/>
        </w:rPr>
        <w:commentReference w:id="90"/>
      </w:r>
    </w:p>
    <w:p w14:paraId="0450E1FE" w14:textId="7EB1DF04" w:rsidR="004835C5" w:rsidRDefault="00E66829" w:rsidP="003B7B66">
      <w:pPr>
        <w:pStyle w:val="Heading2"/>
      </w:pPr>
      <w:bookmarkStart w:id="91" w:name="_3.1__What"/>
      <w:bookmarkStart w:id="92" w:name="WhatYouWillLearn"/>
      <w:bookmarkStart w:id="93" w:name="_Toc113037948"/>
      <w:bookmarkEnd w:id="91"/>
      <w:proofErr w:type="gramStart"/>
      <w:r>
        <w:t>3</w:t>
      </w:r>
      <w:r w:rsidR="003B7B66">
        <w:t xml:space="preserve">.1 </w:t>
      </w:r>
      <w:bookmarkEnd w:id="92"/>
      <w:r w:rsidR="003B7B66">
        <w:t xml:space="preserve"> What</w:t>
      </w:r>
      <w:proofErr w:type="gramEnd"/>
      <w:r w:rsidR="003B7B66">
        <w:t xml:space="preserve"> You Will Learn</w:t>
      </w:r>
      <w:bookmarkEnd w:id="93"/>
    </w:p>
    <w:p w14:paraId="1228E89C" w14:textId="77BC34D7" w:rsidR="003E4337" w:rsidRDefault="003B7B66" w:rsidP="00DA0D98">
      <w:pPr>
        <w:pStyle w:val="Normal2"/>
      </w:pPr>
      <w:r>
        <w:t xml:space="preserve">This section provides an overview of the scope of this </w:t>
      </w:r>
      <w:r w:rsidR="00DA4ABA">
        <w:t xml:space="preserve">tutorial </w:t>
      </w:r>
      <w:commentRangeStart w:id="94"/>
      <w:commentRangeStart w:id="95"/>
      <w:commentRangeEnd w:id="94"/>
      <w:r w:rsidR="00DA4ABA">
        <w:rPr>
          <w:rStyle w:val="CommentReference"/>
        </w:rPr>
        <w:commentReference w:id="94"/>
      </w:r>
      <w:commentRangeEnd w:id="95"/>
      <w:r w:rsidR="00B66F47">
        <w:rPr>
          <w:rStyle w:val="CommentReference"/>
        </w:rPr>
        <w:commentReference w:id="95"/>
      </w:r>
      <w:r w:rsidR="00453117">
        <w:t xml:space="preserve">, </w:t>
      </w:r>
      <w:r w:rsidR="003E4337">
        <w:t>in terms of</w:t>
      </w:r>
      <w:r w:rsidR="00453117">
        <w:t xml:space="preserve"> the </w:t>
      </w:r>
      <w:r w:rsidR="003F049E">
        <w:t xml:space="preserve">specific </w:t>
      </w:r>
      <w:r w:rsidR="00453117">
        <w:t>things that</w:t>
      </w:r>
      <w:r>
        <w:t xml:space="preserve"> you will</w:t>
      </w:r>
      <w:r w:rsidR="003E4337">
        <w:t xml:space="preserve"> </w:t>
      </w:r>
      <w:r w:rsidR="00BF0C43">
        <w:t xml:space="preserve">be </w:t>
      </w:r>
      <w:r>
        <w:t>learn</w:t>
      </w:r>
      <w:r w:rsidR="00BF0C43">
        <w:t>ing</w:t>
      </w:r>
      <w:r w:rsidR="003E4337">
        <w:t>, as follows</w:t>
      </w:r>
      <w:r>
        <w:t>.</w:t>
      </w:r>
      <w:r w:rsidR="00CD7FA5">
        <w:t xml:space="preserve"> </w:t>
      </w:r>
    </w:p>
    <w:p w14:paraId="2BB5EA4A" w14:textId="3FE8CBF7" w:rsidR="00F6190F" w:rsidRDefault="00DD1DD9" w:rsidP="00DA0D98">
      <w:pPr>
        <w:pStyle w:val="Normal2"/>
      </w:pPr>
      <w:hyperlink w:anchor="_3.2_Installing_the" w:history="1">
        <w:r w:rsidR="00F6190F" w:rsidRPr="000A417A">
          <w:rPr>
            <w:rStyle w:val="Hyperlink"/>
            <w:b/>
            <w:bCs/>
          </w:rPr>
          <w:t xml:space="preserve">Installing </w:t>
        </w:r>
        <w:r w:rsidR="00276DD9">
          <w:rPr>
            <w:rStyle w:val="Hyperlink"/>
            <w:b/>
            <w:bCs/>
          </w:rPr>
          <w:t>a</w:t>
        </w:r>
        <w:r w:rsidR="004671D1">
          <w:rPr>
            <w:rStyle w:val="Hyperlink"/>
            <w:b/>
            <w:bCs/>
          </w:rPr>
          <w:t xml:space="preserve"> </w:t>
        </w:r>
        <w:r w:rsidR="00F6190F" w:rsidRPr="000A417A">
          <w:rPr>
            <w:rStyle w:val="Hyperlink"/>
            <w:b/>
            <w:bCs/>
          </w:rPr>
          <w:t>Test Suite</w:t>
        </w:r>
      </w:hyperlink>
      <w:r w:rsidR="00F6190F">
        <w:rPr>
          <w:b/>
        </w:rPr>
        <w:t xml:space="preserve"> </w:t>
      </w:r>
      <w:r w:rsidR="00504CF9">
        <w:t xml:space="preserve"> </w:t>
      </w:r>
      <w:r w:rsidR="00F6190F">
        <w:t xml:space="preserve">provides a simple </w:t>
      </w:r>
      <w:r w:rsidR="00A73CC5">
        <w:t xml:space="preserve">and quick </w:t>
      </w:r>
      <w:r w:rsidR="00F6190F">
        <w:t xml:space="preserve">process to install </w:t>
      </w:r>
      <w:r w:rsidR="00276DD9">
        <w:t xml:space="preserve">a chosen </w:t>
      </w:r>
      <w:r w:rsidR="004B2953" w:rsidRPr="004B2953">
        <w:t>Test Suite</w:t>
      </w:r>
      <w:r w:rsidR="00F6190F">
        <w:t>.</w:t>
      </w:r>
    </w:p>
    <w:p w14:paraId="151ABD68" w14:textId="47C8ABE6" w:rsidR="00283623" w:rsidRDefault="00DD1DD9" w:rsidP="00DA0D98">
      <w:pPr>
        <w:pStyle w:val="Normal2"/>
      </w:pPr>
      <w:hyperlink w:anchor="ProtocolCommunications" w:history="1">
        <w:r w:rsidR="00283623" w:rsidRPr="00894D9A">
          <w:rPr>
            <w:rStyle w:val="Hyperlink"/>
            <w:b/>
          </w:rPr>
          <w:t>Protocol Communications</w:t>
        </w:r>
      </w:hyperlink>
      <w:r w:rsidR="00283623">
        <w:rPr>
          <w:b/>
        </w:rPr>
        <w:t xml:space="preserve"> </w:t>
      </w:r>
      <w:r w:rsidR="00504CF9">
        <w:t xml:space="preserve"> </w:t>
      </w:r>
      <w:r w:rsidR="00BF0C43">
        <w:t>introduces the</w:t>
      </w:r>
      <w:r w:rsidR="00283623">
        <w:t xml:space="preserve"> basic</w:t>
      </w:r>
      <w:r w:rsidR="00BF0C43">
        <w:t>s of</w:t>
      </w:r>
      <w:r w:rsidR="00283623">
        <w:t xml:space="preserve"> protocol communications by giving a</w:t>
      </w:r>
      <w:r w:rsidR="00BD5FAE">
        <w:t xml:space="preserve"> hypothetical</w:t>
      </w:r>
      <w:r w:rsidR="00283623">
        <w:t xml:space="preserve"> example </w:t>
      </w:r>
      <w:r w:rsidR="003F049E">
        <w:t xml:space="preserve">of </w:t>
      </w:r>
      <w:r w:rsidR="00283623">
        <w:t xml:space="preserve">the initial exchange of </w:t>
      </w:r>
      <w:hyperlink w:anchor="ServerMessageBlockProtocol_trm" w:history="1">
        <w:r w:rsidR="00283623" w:rsidRPr="00D147DD">
          <w:rPr>
            <w:rStyle w:val="Hyperlink"/>
            <w:b/>
            <w:color w:val="00B050"/>
            <w:u w:val="none"/>
          </w:rPr>
          <w:t>SMB</w:t>
        </w:r>
        <w:r w:rsidR="000D01EC">
          <w:rPr>
            <w:rStyle w:val="Hyperlink"/>
            <w:b/>
            <w:color w:val="00B050"/>
            <w:u w:val="none"/>
          </w:rPr>
          <w:t>2</w:t>
        </w:r>
        <w:r w:rsidR="00283623" w:rsidRPr="00D147DD">
          <w:rPr>
            <w:rStyle w:val="Hyperlink"/>
            <w:b/>
            <w:color w:val="00B050"/>
            <w:u w:val="none"/>
          </w:rPr>
          <w:t xml:space="preserve"> protocol</w:t>
        </w:r>
      </w:hyperlink>
      <w:r w:rsidR="00283623">
        <w:t xml:space="preserve"> messages that are used to set up an SMB</w:t>
      </w:r>
      <w:r w:rsidR="000D01EC">
        <w:t>2</w:t>
      </w:r>
      <w:r w:rsidR="00283623">
        <w:t xml:space="preserve"> session.</w:t>
      </w:r>
    </w:p>
    <w:p w14:paraId="246F70A7" w14:textId="76AF54B5" w:rsidR="00283623" w:rsidRDefault="00DD1DD9" w:rsidP="00DA0D98">
      <w:pPr>
        <w:pStyle w:val="Normal2"/>
      </w:pPr>
      <w:hyperlink w:anchor="_3.4__Test" w:history="1">
        <w:r w:rsidR="00283623" w:rsidRPr="004842D8">
          <w:rPr>
            <w:rStyle w:val="Hyperlink"/>
            <w:b/>
          </w:rPr>
          <w:t>Test Environment</w:t>
        </w:r>
        <w:r w:rsidR="00902506" w:rsidRPr="004842D8">
          <w:rPr>
            <w:rStyle w:val="Hyperlink"/>
            <w:b/>
          </w:rPr>
          <w:t xml:space="preserve"> Architecture</w:t>
        </w:r>
      </w:hyperlink>
      <w:r w:rsidR="00283623">
        <w:rPr>
          <w:b/>
        </w:rPr>
        <w:t xml:space="preserve"> </w:t>
      </w:r>
      <w:r w:rsidR="00283623">
        <w:t xml:space="preserve">shows a basic network diagram </w:t>
      </w:r>
      <w:r w:rsidR="00F46BFF">
        <w:t>that is similar to</w:t>
      </w:r>
      <w:r w:rsidR="00283623">
        <w:t xml:space="preserve"> the test environment</w:t>
      </w:r>
      <w:r w:rsidR="00034943">
        <w:t xml:space="preserve"> in which you will be working</w:t>
      </w:r>
      <w:r w:rsidR="00283623">
        <w:t xml:space="preserve">, provides a description of its components, </w:t>
      </w:r>
      <w:r w:rsidR="00BF0C43">
        <w:t xml:space="preserve">and shows a graphic </w:t>
      </w:r>
      <w:r w:rsidR="00D355BB">
        <w:t>re</w:t>
      </w:r>
      <w:r w:rsidR="00BF0C43">
        <w:t>presentation of the Test Cases communication path</w:t>
      </w:r>
      <w:r w:rsidR="009A1334">
        <w:t xml:space="preserve"> between the </w:t>
      </w:r>
      <w:hyperlink w:anchor="DriverComputer_trm" w:history="1">
        <w:r w:rsidR="009A1334" w:rsidRPr="009A1334">
          <w:rPr>
            <w:rStyle w:val="Hyperlink"/>
            <w:b/>
            <w:color w:val="00B050"/>
            <w:u w:val="none"/>
          </w:rPr>
          <w:t>Drive</w:t>
        </w:r>
        <w:r w:rsidR="004B2953">
          <w:rPr>
            <w:rStyle w:val="Hyperlink"/>
            <w:b/>
            <w:color w:val="00B050"/>
            <w:u w:val="none"/>
          </w:rPr>
          <w:t>r computer</w:t>
        </w:r>
      </w:hyperlink>
      <w:r w:rsidR="009A1334">
        <w:t xml:space="preserve"> and </w:t>
      </w:r>
      <w:hyperlink w:anchor="SystemUnderTestComputer_trm" w:history="1">
        <w:r w:rsidR="009A1334" w:rsidRPr="009A1334">
          <w:rPr>
            <w:rStyle w:val="Hyperlink"/>
            <w:b/>
            <w:color w:val="00B050"/>
            <w:u w:val="none"/>
          </w:rPr>
          <w:t>SU</w:t>
        </w:r>
        <w:r w:rsidR="004B2953">
          <w:rPr>
            <w:rStyle w:val="Hyperlink"/>
            <w:b/>
            <w:color w:val="00B050"/>
            <w:u w:val="none"/>
          </w:rPr>
          <w:t>T computer</w:t>
        </w:r>
      </w:hyperlink>
      <w:r w:rsidR="00BF0C43">
        <w:t xml:space="preserve">. </w:t>
      </w:r>
    </w:p>
    <w:p w14:paraId="3320E2FA" w14:textId="03445187" w:rsidR="00283623" w:rsidRDefault="00DD1DD9" w:rsidP="00DA0D98">
      <w:pPr>
        <w:pStyle w:val="Normal2"/>
      </w:pPr>
      <w:hyperlink w:anchor="_4.0__Configuring" w:history="1">
        <w:r w:rsidR="00283623" w:rsidRPr="00894D9A">
          <w:rPr>
            <w:rStyle w:val="Hyperlink"/>
            <w:b/>
          </w:rPr>
          <w:t>Configuring the Test Suite</w:t>
        </w:r>
      </w:hyperlink>
      <w:r w:rsidR="00034943">
        <w:rPr>
          <w:b/>
        </w:rPr>
        <w:t xml:space="preserve"> </w:t>
      </w:r>
      <w:r w:rsidR="00034943">
        <w:t xml:space="preserve">shows you how to use the </w:t>
      </w:r>
      <w:hyperlink w:anchor="ProtocolTestManagerWS" w:history="1">
        <w:r w:rsidR="00034943" w:rsidRPr="00EA57E6">
          <w:rPr>
            <w:rStyle w:val="Hyperlink"/>
            <w:b/>
            <w:color w:val="00B050"/>
          </w:rPr>
          <w:t>P</w:t>
        </w:r>
        <w:r w:rsidR="005011DB" w:rsidRPr="00EA57E6">
          <w:rPr>
            <w:rStyle w:val="Hyperlink"/>
            <w:b/>
            <w:color w:val="00B050"/>
          </w:rPr>
          <w:t>TM</w:t>
        </w:r>
        <w:r w:rsidR="00DC0822" w:rsidRPr="00EA57E6">
          <w:rPr>
            <w:rStyle w:val="Hyperlink"/>
            <w:b/>
            <w:color w:val="00B050"/>
          </w:rPr>
          <w:t xml:space="preserve"> Service</w:t>
        </w:r>
      </w:hyperlink>
      <w:r w:rsidR="00034943">
        <w:t xml:space="preserve">, the primary </w:t>
      </w:r>
      <w:del w:id="96" w:author="Joe Tornese" w:date="2023-08-22T14:47:00Z">
        <w:r w:rsidR="00034943" w:rsidDel="00504CF9">
          <w:delText xml:space="preserve"> </w:delText>
        </w:r>
      </w:del>
      <w:r w:rsidR="00034943">
        <w:t xml:space="preserve">user interface that you will utilize to </w:t>
      </w:r>
      <w:r w:rsidR="000845B7">
        <w:t>manage</w:t>
      </w:r>
      <w:r w:rsidR="00034943">
        <w:t xml:space="preserve"> test environment configuration</w:t>
      </w:r>
      <w:r w:rsidR="00EB3330">
        <w:t xml:space="preserve"> on the </w:t>
      </w:r>
      <w:r w:rsidR="00EB3330" w:rsidRPr="005011DB">
        <w:rPr>
          <w:b/>
          <w:bCs/>
        </w:rPr>
        <w:t>Driver computer</w:t>
      </w:r>
      <w:r w:rsidR="00EB3330">
        <w:t>.</w:t>
      </w:r>
    </w:p>
    <w:p w14:paraId="6F4A4A70" w14:textId="4C119107" w:rsidR="00283623" w:rsidRDefault="00DD1DD9" w:rsidP="000D01EC">
      <w:pPr>
        <w:pStyle w:val="Normal2"/>
        <w:ind w:right="-108"/>
      </w:pPr>
      <w:hyperlink w:anchor="_5.0__Running" w:history="1">
        <w:r w:rsidR="00283623" w:rsidRPr="00894D9A">
          <w:rPr>
            <w:rStyle w:val="Hyperlink"/>
            <w:b/>
          </w:rPr>
          <w:t>Running the Test Suite Test Cases</w:t>
        </w:r>
      </w:hyperlink>
      <w:r w:rsidR="00034943">
        <w:rPr>
          <w:b/>
        </w:rPr>
        <w:t xml:space="preserve"> </w:t>
      </w:r>
      <w:r w:rsidR="00034943">
        <w:t>shows you how to use the</w:t>
      </w:r>
      <w:r w:rsidR="00E13906">
        <w:t xml:space="preserve"> </w:t>
      </w:r>
      <w:r w:rsidR="00034943" w:rsidRPr="00DC0822">
        <w:rPr>
          <w:b/>
          <w:bCs/>
        </w:rPr>
        <w:t>PTM</w:t>
      </w:r>
      <w:r w:rsidR="00245079">
        <w:rPr>
          <w:b/>
          <w:bCs/>
        </w:rPr>
        <w:t xml:space="preserve"> </w:t>
      </w:r>
      <w:r w:rsidR="00DC0822" w:rsidRPr="00DC0822">
        <w:rPr>
          <w:b/>
          <w:bCs/>
        </w:rPr>
        <w:t>S</w:t>
      </w:r>
      <w:r w:rsidR="00245079">
        <w:rPr>
          <w:b/>
          <w:bCs/>
        </w:rPr>
        <w:t>ervice</w:t>
      </w:r>
      <w:r w:rsidR="00034943">
        <w:t xml:space="preserve"> to</w:t>
      </w:r>
      <w:r w:rsidR="00E13906">
        <w:t xml:space="preserve"> </w:t>
      </w:r>
      <w:r w:rsidR="000845B7">
        <w:t>manage</w:t>
      </w:r>
      <w:r w:rsidR="00E13906">
        <w:t xml:space="preserve"> </w:t>
      </w:r>
      <w:r w:rsidR="00EB3330">
        <w:t xml:space="preserve">execution of </w:t>
      </w:r>
      <w:hyperlink w:anchor="FileServerSMBTestSuite_trm" w:history="1">
        <w:r w:rsidR="00EB3330" w:rsidRPr="00EB3330">
          <w:rPr>
            <w:rStyle w:val="Hyperlink"/>
            <w:b/>
            <w:color w:val="00B050"/>
            <w:u w:val="none"/>
          </w:rPr>
          <w:t>File Server</w:t>
        </w:r>
        <w:r w:rsidR="000950FF">
          <w:rPr>
            <w:rStyle w:val="Hyperlink"/>
            <w:b/>
            <w:color w:val="00B050"/>
            <w:u w:val="none"/>
          </w:rPr>
          <w:t>-</w:t>
        </w:r>
        <w:r w:rsidR="00EB3330" w:rsidRPr="00EB3330">
          <w:rPr>
            <w:rStyle w:val="Hyperlink"/>
            <w:b/>
            <w:color w:val="00B050"/>
            <w:u w:val="none"/>
          </w:rPr>
          <w:t>SMB</w:t>
        </w:r>
        <w:r w:rsidR="000D01EC">
          <w:rPr>
            <w:rStyle w:val="Hyperlink"/>
            <w:b/>
            <w:color w:val="00B050"/>
            <w:u w:val="none"/>
          </w:rPr>
          <w:t>2</w:t>
        </w:r>
        <w:r w:rsidR="00EB3330" w:rsidRPr="00EB3330">
          <w:rPr>
            <w:rStyle w:val="Hyperlink"/>
            <w:b/>
            <w:color w:val="00B050"/>
            <w:u w:val="none"/>
          </w:rPr>
          <w:t xml:space="preserve"> Test Suite (FSSTS)</w:t>
        </w:r>
      </w:hyperlink>
      <w:r w:rsidR="00E13906">
        <w:t xml:space="preserve"> </w:t>
      </w:r>
      <w:r w:rsidR="00EB3330">
        <w:t>T</w:t>
      </w:r>
      <w:r w:rsidR="00E13906">
        <w:t xml:space="preserve">est </w:t>
      </w:r>
      <w:r w:rsidR="00EB3330">
        <w:t>C</w:t>
      </w:r>
      <w:r w:rsidR="00E13906">
        <w:t>ase</w:t>
      </w:r>
      <w:r w:rsidR="00EB3330">
        <w:t xml:space="preserve">s on the </w:t>
      </w:r>
      <w:hyperlink w:anchor="SystemUnderTestComputer_trm" w:history="1">
        <w:r w:rsidR="00EB3330" w:rsidRPr="00EB3330">
          <w:rPr>
            <w:rStyle w:val="Hyperlink"/>
            <w:b/>
            <w:color w:val="00B050"/>
            <w:u w:val="none"/>
          </w:rPr>
          <w:t>SUT computer</w:t>
        </w:r>
      </w:hyperlink>
      <w:r w:rsidR="0061059D">
        <w:t xml:space="preserve">, </w:t>
      </w:r>
      <w:r w:rsidR="005F5D68">
        <w:t xml:space="preserve">initiated </w:t>
      </w:r>
      <w:r w:rsidR="00EB3330">
        <w:t>from</w:t>
      </w:r>
      <w:r w:rsidR="000D01EC">
        <w:t xml:space="preserve"> the</w:t>
      </w:r>
      <w:r w:rsidR="00EB3330">
        <w:t xml:space="preserve"> </w:t>
      </w:r>
      <w:hyperlink w:anchor="DriverComputer_trm" w:history="1">
        <w:r w:rsidR="00EB3330" w:rsidRPr="00EB3330">
          <w:rPr>
            <w:rStyle w:val="Hyperlink"/>
            <w:b/>
            <w:color w:val="00B050"/>
            <w:u w:val="none"/>
          </w:rPr>
          <w:t>Driver computer</w:t>
        </w:r>
      </w:hyperlink>
      <w:r w:rsidR="00EB3330">
        <w:t>.</w:t>
      </w:r>
    </w:p>
    <w:p w14:paraId="30777700" w14:textId="4372E1AA" w:rsidR="003F3E50" w:rsidRDefault="00DD1DD9" w:rsidP="00EB3330">
      <w:pPr>
        <w:pStyle w:val="Normal2"/>
      </w:pPr>
      <w:hyperlink w:anchor="_6.0__Analyzing_1" w:history="1">
        <w:r w:rsidR="00283623" w:rsidRPr="00894D9A">
          <w:rPr>
            <w:rStyle w:val="Hyperlink"/>
            <w:b/>
          </w:rPr>
          <w:t>Analyzing the Test Results</w:t>
        </w:r>
      </w:hyperlink>
      <w:r w:rsidR="00475F98">
        <w:rPr>
          <w:rStyle w:val="Hyperlink"/>
          <w:b/>
        </w:rPr>
        <w:t xml:space="preserve"> Data</w:t>
      </w:r>
      <w:r w:rsidR="00EB3330">
        <w:rPr>
          <w:b/>
        </w:rPr>
        <w:t xml:space="preserve"> </w:t>
      </w:r>
      <w:r w:rsidR="00EB3330">
        <w:t xml:space="preserve">shows you how to use the </w:t>
      </w:r>
      <w:r w:rsidR="00EB3330" w:rsidRPr="00245079">
        <w:rPr>
          <w:b/>
          <w:bCs/>
        </w:rPr>
        <w:t xml:space="preserve">PTM </w:t>
      </w:r>
      <w:r w:rsidR="00245079" w:rsidRPr="00245079">
        <w:rPr>
          <w:b/>
          <w:bCs/>
        </w:rPr>
        <w:t>Service</w:t>
      </w:r>
      <w:r w:rsidR="00245079">
        <w:t xml:space="preserve"> </w:t>
      </w:r>
      <w:r w:rsidR="00EB3330">
        <w:t>to manage analysis of the test results.</w:t>
      </w:r>
      <w:r w:rsidR="00DB3050">
        <w:t xml:space="preserve"> </w:t>
      </w:r>
    </w:p>
    <w:p w14:paraId="4430D02A" w14:textId="77777777" w:rsidR="0061059D" w:rsidRDefault="0061059D" w:rsidP="0061059D">
      <w:pPr>
        <w:pStyle w:val="NormalLineSpacing"/>
      </w:pPr>
    </w:p>
    <w:p w14:paraId="3ADA2C2C" w14:textId="6B999BEE" w:rsidR="0061059D" w:rsidRPr="0061059D" w:rsidRDefault="003B387B" w:rsidP="0061059D">
      <w:pPr>
        <w:pStyle w:val="Normal2"/>
        <w:spacing w:after="0"/>
        <w:rPr>
          <w:b/>
        </w:rPr>
      </w:pPr>
      <w:r>
        <w:rPr>
          <w:noProof/>
        </w:rPr>
        <w:drawing>
          <wp:inline distT="0" distB="0" distL="0" distR="0" wp14:anchorId="65257994" wp14:editId="6C9D5A2F">
            <wp:extent cx="271780" cy="185420"/>
            <wp:effectExtent l="0" t="0" r="0" b="0"/>
            <wp:docPr id="807005112" name="Picture 29"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1780" cy="185420"/>
                    </a:xfrm>
                    <a:prstGeom prst="rect">
                      <a:avLst/>
                    </a:prstGeom>
                    <a:noFill/>
                    <a:ln>
                      <a:noFill/>
                    </a:ln>
                  </pic:spPr>
                </pic:pic>
              </a:graphicData>
            </a:graphic>
          </wp:inline>
        </w:drawing>
      </w:r>
      <w:r w:rsidR="0061059D" w:rsidRPr="0061059D">
        <w:rPr>
          <w:b/>
        </w:rPr>
        <w:t>Note</w:t>
      </w:r>
    </w:p>
    <w:p w14:paraId="79B65B15" w14:textId="092F8378" w:rsidR="004536DD" w:rsidRDefault="004536DD" w:rsidP="0061059D">
      <w:pPr>
        <w:pStyle w:val="Normal2"/>
        <w:spacing w:before="0"/>
      </w:pPr>
      <w:r>
        <w:t>When you have completed the procedures in the latter three sections</w:t>
      </w:r>
      <w:r w:rsidR="0061059D">
        <w:t xml:space="preserve"> </w:t>
      </w:r>
      <w:r w:rsidR="00232DE5">
        <w:t xml:space="preserve">listed </w:t>
      </w:r>
      <w:r w:rsidR="0061059D">
        <w:t>above</w:t>
      </w:r>
      <w:r>
        <w:t xml:space="preserve">, you will be finished with this </w:t>
      </w:r>
      <w:r w:rsidR="00DA4ABA">
        <w:t xml:space="preserve">tutorial </w:t>
      </w:r>
      <w:commentRangeStart w:id="97"/>
      <w:commentRangeEnd w:id="97"/>
      <w:r w:rsidR="00DA4ABA">
        <w:rPr>
          <w:rStyle w:val="CommentReference"/>
        </w:rPr>
        <w:commentReference w:id="97"/>
      </w:r>
      <w:r w:rsidR="0061059D">
        <w:t>.</w:t>
      </w:r>
    </w:p>
    <w:p w14:paraId="2B975C0D" w14:textId="497E513A" w:rsidR="0079391C" w:rsidRDefault="0079391C" w:rsidP="00611EE5">
      <w:pPr>
        <w:pStyle w:val="Heading2"/>
      </w:pPr>
      <w:bookmarkStart w:id="98" w:name="_3.2_Installing_the"/>
      <w:bookmarkStart w:id="99" w:name="_Toc113037949"/>
      <w:bookmarkEnd w:id="98"/>
      <w:r>
        <w:t>3.2</w:t>
      </w:r>
      <w:r w:rsidR="00611EE5">
        <w:t xml:space="preserve"> Installing </w:t>
      </w:r>
      <w:r w:rsidR="007E1EFC">
        <w:t xml:space="preserve">a </w:t>
      </w:r>
      <w:r w:rsidR="00611EE5">
        <w:t>Test Suite</w:t>
      </w:r>
      <w:bookmarkEnd w:id="99"/>
    </w:p>
    <w:p w14:paraId="2CDA2EAA" w14:textId="1557E0D9" w:rsidR="00232DE5" w:rsidRDefault="003E5EAA" w:rsidP="00AE219A">
      <w:pPr>
        <w:pStyle w:val="Normal2"/>
      </w:pPr>
      <w:r>
        <w:t xml:space="preserve">The </w:t>
      </w:r>
      <w:hyperlink w:anchor="FileServerSMBTestSuite_trm" w:history="1">
        <w:r w:rsidR="00DC0822" w:rsidRPr="004671D1">
          <w:rPr>
            <w:rStyle w:val="Hyperlink"/>
            <w:b/>
            <w:bCs/>
            <w:color w:val="00B050"/>
          </w:rPr>
          <w:t>File</w:t>
        </w:r>
        <w:r w:rsidR="004671D1" w:rsidRPr="004671D1">
          <w:rPr>
            <w:rStyle w:val="Hyperlink"/>
            <w:b/>
            <w:bCs/>
            <w:color w:val="00B050"/>
          </w:rPr>
          <w:t xml:space="preserve"> </w:t>
        </w:r>
        <w:r w:rsidR="00DC0822" w:rsidRPr="004671D1">
          <w:rPr>
            <w:rStyle w:val="Hyperlink"/>
            <w:b/>
            <w:bCs/>
            <w:color w:val="00B050"/>
          </w:rPr>
          <w:t>Server-SMB2 Test Suite</w:t>
        </w:r>
      </w:hyperlink>
      <w:r w:rsidR="00DC0822">
        <w:t xml:space="preserve"> with the </w:t>
      </w:r>
      <w:hyperlink w:anchor="ProtocolTestManagerWS" w:history="1">
        <w:r w:rsidR="00DC0822" w:rsidRPr="004671D1">
          <w:rPr>
            <w:rStyle w:val="Hyperlink"/>
            <w:b/>
            <w:bCs/>
            <w:color w:val="00B050"/>
          </w:rPr>
          <w:t>PTM</w:t>
        </w:r>
        <w:r w:rsidR="005011DB">
          <w:rPr>
            <w:rStyle w:val="Hyperlink"/>
            <w:b/>
            <w:bCs/>
            <w:color w:val="00B050"/>
          </w:rPr>
          <w:t xml:space="preserve"> Service</w:t>
        </w:r>
      </w:hyperlink>
      <w:r w:rsidR="00DC0822">
        <w:t xml:space="preserve"> </w:t>
      </w:r>
      <w:r w:rsidR="005D0559">
        <w:t>should be</w:t>
      </w:r>
      <w:r>
        <w:t xml:space="preserve"> </w:t>
      </w:r>
      <w:r w:rsidR="00CE4347">
        <w:t xml:space="preserve">installed </w:t>
      </w:r>
      <w:r>
        <w:t xml:space="preserve">on the </w:t>
      </w:r>
      <w:hyperlink w:anchor="DriverComputer_trm" w:history="1">
        <w:r w:rsidRPr="000040BA">
          <w:rPr>
            <w:rStyle w:val="Hyperlink"/>
            <w:b/>
            <w:bCs/>
            <w:color w:val="00B050"/>
          </w:rPr>
          <w:t>Driver computer</w:t>
        </w:r>
      </w:hyperlink>
      <w:r w:rsidR="00DC0822">
        <w:t xml:space="preserve"> for use with this </w:t>
      </w:r>
      <w:r w:rsidR="00DA4ABA">
        <w:t xml:space="preserve">tutorial </w:t>
      </w:r>
      <w:commentRangeStart w:id="100"/>
      <w:commentRangeEnd w:id="100"/>
      <w:r w:rsidR="00DA4ABA">
        <w:rPr>
          <w:rStyle w:val="CommentReference"/>
        </w:rPr>
        <w:commentReference w:id="100"/>
      </w:r>
      <w:r w:rsidR="003E77AD">
        <w:t xml:space="preserve">. </w:t>
      </w:r>
      <w:r w:rsidR="00232DE5">
        <w:t xml:space="preserve">However, for users who need to work with a different Test Suite, an option is available for installing </w:t>
      </w:r>
      <w:r w:rsidR="003603E1">
        <w:t>o</w:t>
      </w:r>
      <w:r w:rsidR="004671D1">
        <w:t xml:space="preserve">ther </w:t>
      </w:r>
      <w:r w:rsidR="00232DE5">
        <w:t>Test Suites</w:t>
      </w:r>
      <w:r w:rsidR="008A5368">
        <w:t xml:space="preserve"> such as</w:t>
      </w:r>
      <w:r w:rsidR="00232DE5">
        <w:t>:</w:t>
      </w:r>
    </w:p>
    <w:p w14:paraId="11C75709" w14:textId="2A15CCAA" w:rsidR="00C40C28" w:rsidRDefault="00C40C28" w:rsidP="000C7978">
      <w:pPr>
        <w:pStyle w:val="Normal2"/>
        <w:numPr>
          <w:ilvl w:val="0"/>
          <w:numId w:val="32"/>
        </w:numPr>
      </w:pPr>
      <w:proofErr w:type="spellStart"/>
      <w:r>
        <w:t>FileServer</w:t>
      </w:r>
      <w:proofErr w:type="spellEnd"/>
    </w:p>
    <w:p w14:paraId="2C9ECEA7" w14:textId="25C66885" w:rsidR="00232DE5" w:rsidRDefault="009512B6" w:rsidP="000C7978">
      <w:pPr>
        <w:pStyle w:val="Normal2"/>
        <w:numPr>
          <w:ilvl w:val="0"/>
          <w:numId w:val="32"/>
        </w:numPr>
      </w:pPr>
      <w:proofErr w:type="spellStart"/>
      <w:r>
        <w:t>RDPClient</w:t>
      </w:r>
      <w:proofErr w:type="spellEnd"/>
    </w:p>
    <w:p w14:paraId="3B27D20A" w14:textId="4AB32AFD" w:rsidR="009512B6" w:rsidRDefault="009512B6" w:rsidP="000C7978">
      <w:pPr>
        <w:pStyle w:val="Normal2"/>
        <w:numPr>
          <w:ilvl w:val="0"/>
          <w:numId w:val="32"/>
        </w:numPr>
      </w:pPr>
      <w:r>
        <w:t>SMBD</w:t>
      </w:r>
    </w:p>
    <w:p w14:paraId="5685115D" w14:textId="594CCC1D" w:rsidR="009512B6" w:rsidRDefault="009512B6" w:rsidP="000C7978">
      <w:pPr>
        <w:pStyle w:val="Normal2"/>
        <w:numPr>
          <w:ilvl w:val="0"/>
          <w:numId w:val="32"/>
        </w:numPr>
      </w:pPr>
      <w:r>
        <w:t>MS-WSP</w:t>
      </w:r>
    </w:p>
    <w:p w14:paraId="723F53FE" w14:textId="0EA28B28" w:rsidR="009512B6" w:rsidRDefault="009512B6" w:rsidP="004C0B6D">
      <w:pPr>
        <w:pStyle w:val="NormalLineSpacing"/>
      </w:pPr>
    </w:p>
    <w:p w14:paraId="016425B8" w14:textId="05D6A8FC" w:rsidR="00232DE5" w:rsidRDefault="009512B6" w:rsidP="00AE219A">
      <w:pPr>
        <w:pStyle w:val="Normal2"/>
      </w:pPr>
      <w:r>
        <w:t xml:space="preserve">Such users are likely to be those who want to test </w:t>
      </w:r>
      <w:proofErr w:type="gramStart"/>
      <w:r>
        <w:t>an</w:t>
      </w:r>
      <w:proofErr w:type="gramEnd"/>
      <w:r>
        <w:t xml:space="preserve"> implementation of </w:t>
      </w:r>
      <w:r w:rsidR="000040BA">
        <w:t>an</w:t>
      </w:r>
      <w:r>
        <w:t>other protocol</w:t>
      </w:r>
      <w:r w:rsidR="00DD47BE">
        <w:t>,</w:t>
      </w:r>
      <w:r>
        <w:t xml:space="preserve"> for which a different Test Suite is required. </w:t>
      </w:r>
      <w:r w:rsidR="00C40C28">
        <w:t>In some cases</w:t>
      </w:r>
      <w:r w:rsidR="000040BA">
        <w:t>,</w:t>
      </w:r>
      <w:r w:rsidR="00C40C28">
        <w:t xml:space="preserve"> it could be a user who needs to reinstall the File Server-SMB2 Test Suite.</w:t>
      </w:r>
      <w:r w:rsidR="00B9125B">
        <w:t xml:space="preserve"> The latest version of the Windows Protocol Test Suites is v4.2</w:t>
      </w:r>
      <w:r w:rsidR="00360AE4">
        <w:t>3</w:t>
      </w:r>
      <w:r w:rsidR="00B9125B">
        <w:t>.</w:t>
      </w:r>
      <w:r w:rsidR="00976BAB">
        <w:t>9</w:t>
      </w:r>
      <w:r w:rsidR="00B9125B">
        <w:t xml:space="preserve">.0, released </w:t>
      </w:r>
      <w:r w:rsidR="00976BAB">
        <w:t>August 2</w:t>
      </w:r>
      <w:r w:rsidR="00A03DCF">
        <w:t>9</w:t>
      </w:r>
      <w:r w:rsidR="00976BAB">
        <w:t>,</w:t>
      </w:r>
      <w:r w:rsidR="00B9125B">
        <w:t xml:space="preserve"> 202</w:t>
      </w:r>
      <w:r w:rsidR="00F0735A">
        <w:t>3</w:t>
      </w:r>
      <w:r w:rsidR="004D1EA5">
        <w:t>,</w:t>
      </w:r>
      <w:r w:rsidR="00B9125B">
        <w:t xml:space="preserve"> </w:t>
      </w:r>
      <w:r w:rsidR="008A5368">
        <w:t xml:space="preserve">and </w:t>
      </w:r>
      <w:r w:rsidR="00B9125B">
        <w:t xml:space="preserve">is located </w:t>
      </w:r>
      <w:hyperlink r:id="rId18" w:history="1">
        <w:r w:rsidR="00B9125B" w:rsidRPr="00B9125B">
          <w:rPr>
            <w:rStyle w:val="Hyperlink"/>
          </w:rPr>
          <w:t>here</w:t>
        </w:r>
      </w:hyperlink>
      <w:r w:rsidR="00B9125B">
        <w:t>.</w:t>
      </w:r>
    </w:p>
    <w:p w14:paraId="096A2DE8" w14:textId="77777777" w:rsidR="002B10C7" w:rsidRDefault="002B10C7" w:rsidP="002B10C7">
      <w:pPr>
        <w:pStyle w:val="NormalLineSpacing"/>
      </w:pPr>
    </w:p>
    <w:p w14:paraId="376317B3" w14:textId="239110B2" w:rsidR="002B10C7" w:rsidRDefault="003B387B" w:rsidP="002B10C7">
      <w:pPr>
        <w:pStyle w:val="Normal2"/>
        <w:spacing w:before="0" w:after="0"/>
      </w:pPr>
      <w:r>
        <w:rPr>
          <w:noProof/>
        </w:rPr>
        <w:drawing>
          <wp:inline distT="0" distB="0" distL="0" distR="0" wp14:anchorId="1D034A0E" wp14:editId="3F33069A">
            <wp:extent cx="271780" cy="185420"/>
            <wp:effectExtent l="0" t="0" r="0" b="0"/>
            <wp:docPr id="765324331" name="Picture 28"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1780" cy="185420"/>
                    </a:xfrm>
                    <a:prstGeom prst="rect">
                      <a:avLst/>
                    </a:prstGeom>
                    <a:noFill/>
                    <a:ln>
                      <a:noFill/>
                    </a:ln>
                  </pic:spPr>
                </pic:pic>
              </a:graphicData>
            </a:graphic>
          </wp:inline>
        </w:drawing>
      </w:r>
      <w:r w:rsidR="002B10C7">
        <w:rPr>
          <w:b/>
          <w:bCs/>
        </w:rPr>
        <w:t>Important</w:t>
      </w:r>
    </w:p>
    <w:p w14:paraId="49B5D789" w14:textId="1D0EB739" w:rsidR="002B10C7" w:rsidRDefault="002B10C7" w:rsidP="002B10C7">
      <w:pPr>
        <w:pStyle w:val="Normal2"/>
        <w:spacing w:before="0" w:after="0"/>
      </w:pPr>
      <w:r>
        <w:t xml:space="preserve">You can install multiple Test Suites on the </w:t>
      </w:r>
      <w:r w:rsidRPr="002B10C7">
        <w:rPr>
          <w:b/>
          <w:bCs/>
        </w:rPr>
        <w:t>Driver computer</w:t>
      </w:r>
      <w:ins w:id="101" w:author="Joe Tornese" w:date="2023-08-24T11:37:00Z">
        <w:r w:rsidR="005052D0">
          <w:rPr>
            <w:b/>
            <w:bCs/>
          </w:rPr>
          <w:t xml:space="preserve">. </w:t>
        </w:r>
      </w:ins>
      <w:del w:id="102" w:author="Joe Tornese" w:date="2023-08-22T15:04:00Z">
        <w:r w:rsidDel="008A5368">
          <w:delText xml:space="preserve">, </w:delText>
        </w:r>
      </w:del>
      <w:proofErr w:type="gramStart"/>
      <w:r w:rsidR="008A5368">
        <w:t>However</w:t>
      </w:r>
      <w:r w:rsidR="005052D0">
        <w:t xml:space="preserve"> </w:t>
      </w:r>
      <w:r>
        <w:t>,</w:t>
      </w:r>
      <w:proofErr w:type="gramEnd"/>
      <w:r>
        <w:t xml:space="preserve"> you can run </w:t>
      </w:r>
      <w:r w:rsidR="008A5368">
        <w:t xml:space="preserve">only </w:t>
      </w:r>
      <w:r>
        <w:t xml:space="preserve">one </w:t>
      </w:r>
      <w:r w:rsidR="005052D0">
        <w:t xml:space="preserve">Test Suite </w:t>
      </w:r>
      <w:r>
        <w:t>at a time</w:t>
      </w:r>
      <w:r w:rsidR="008A5368">
        <w:t xml:space="preserve">. </w:t>
      </w:r>
    </w:p>
    <w:p w14:paraId="0EF24A95" w14:textId="77777777" w:rsidR="008E10D0" w:rsidRDefault="008E10D0" w:rsidP="008E10D0">
      <w:pPr>
        <w:pStyle w:val="NormalLineSpacing"/>
      </w:pPr>
    </w:p>
    <w:p w14:paraId="64C160D5" w14:textId="794090B9" w:rsidR="00655E72" w:rsidRDefault="008A5368" w:rsidP="008E10D0">
      <w:pPr>
        <w:pStyle w:val="Normal2"/>
      </w:pPr>
      <w:r>
        <w:t>If</w:t>
      </w:r>
      <w:r w:rsidR="004C0B6D">
        <w:t xml:space="preserve"> you need to install a Test Suite</w:t>
      </w:r>
      <w:r w:rsidR="00655E72">
        <w:t xml:space="preserve">, perform the </w:t>
      </w:r>
      <w:r w:rsidR="00BA42AB">
        <w:t xml:space="preserve">following </w:t>
      </w:r>
      <w:r w:rsidR="00655E72">
        <w:t>procedure</w:t>
      </w:r>
      <w:r w:rsidR="00C756CC">
        <w:t>.</w:t>
      </w:r>
    </w:p>
    <w:p w14:paraId="7BB716F3" w14:textId="50233E15" w:rsidR="00655E72" w:rsidRDefault="00655E72" w:rsidP="00655E72">
      <w:pPr>
        <w:pStyle w:val="Normal2"/>
      </w:pPr>
      <w:r w:rsidRPr="00655E72">
        <w:rPr>
          <w:color w:val="0070C0"/>
          <w:sz w:val="28"/>
          <w:szCs w:val="28"/>
        </w:rPr>
        <w:sym w:font="Webdings" w:char="F034"/>
      </w:r>
      <w:r>
        <w:rPr>
          <w:color w:val="0070C0"/>
          <w:sz w:val="28"/>
          <w:szCs w:val="28"/>
        </w:rPr>
        <w:t xml:space="preserve"> </w:t>
      </w:r>
      <w:r w:rsidRPr="00792990">
        <w:rPr>
          <w:b/>
          <w:bCs/>
          <w:szCs w:val="24"/>
        </w:rPr>
        <w:t xml:space="preserve">To install </w:t>
      </w:r>
      <w:r w:rsidR="00BE6557" w:rsidRPr="00792990">
        <w:rPr>
          <w:b/>
          <w:bCs/>
          <w:szCs w:val="24"/>
        </w:rPr>
        <w:t>a</w:t>
      </w:r>
      <w:r w:rsidRPr="00792990">
        <w:rPr>
          <w:b/>
          <w:bCs/>
          <w:szCs w:val="24"/>
        </w:rPr>
        <w:t xml:space="preserve"> Test Suit</w:t>
      </w:r>
      <w:r w:rsidR="00575FA7" w:rsidRPr="00792990">
        <w:rPr>
          <w:b/>
          <w:bCs/>
          <w:szCs w:val="24"/>
        </w:rPr>
        <w:t>e, including</w:t>
      </w:r>
      <w:r w:rsidRPr="00792990">
        <w:rPr>
          <w:b/>
          <w:bCs/>
          <w:szCs w:val="24"/>
        </w:rPr>
        <w:t xml:space="preserve"> </w:t>
      </w:r>
      <w:r w:rsidR="00BE6557" w:rsidRPr="00792990">
        <w:rPr>
          <w:b/>
          <w:bCs/>
          <w:szCs w:val="24"/>
        </w:rPr>
        <w:t xml:space="preserve">its corresponding </w:t>
      </w:r>
      <w:r w:rsidRPr="00792990">
        <w:rPr>
          <w:b/>
          <w:bCs/>
          <w:szCs w:val="24"/>
        </w:rPr>
        <w:t>PTM Service</w:t>
      </w:r>
    </w:p>
    <w:p w14:paraId="2CD3FAD5" w14:textId="4498667A" w:rsidR="004F5D63" w:rsidRPr="005C3A3F" w:rsidRDefault="00BE6557" w:rsidP="000C7978">
      <w:pPr>
        <w:pStyle w:val="Normal2"/>
        <w:numPr>
          <w:ilvl w:val="0"/>
          <w:numId w:val="31"/>
        </w:numPr>
        <w:ind w:hanging="450"/>
      </w:pPr>
      <w:r>
        <w:t xml:space="preserve">On the </w:t>
      </w:r>
      <w:r w:rsidRPr="00BE6557">
        <w:rPr>
          <w:b/>
          <w:bCs/>
        </w:rPr>
        <w:t>P</w:t>
      </w:r>
      <w:r w:rsidR="00D45F92">
        <w:rPr>
          <w:b/>
          <w:bCs/>
        </w:rPr>
        <w:t>TM</w:t>
      </w:r>
      <w:r w:rsidRPr="00BE6557">
        <w:rPr>
          <w:b/>
          <w:bCs/>
        </w:rPr>
        <w:t xml:space="preserve"> Service</w:t>
      </w:r>
      <w:r w:rsidR="00CE4347">
        <w:rPr>
          <w:b/>
          <w:bCs/>
        </w:rPr>
        <w:t xml:space="preserve"> </w:t>
      </w:r>
      <w:r>
        <w:t xml:space="preserve">landing page, </w:t>
      </w:r>
      <w:r w:rsidR="00FC5D45">
        <w:t>as shown in the figure that follows</w:t>
      </w:r>
      <w:r w:rsidR="00C756CC">
        <w:t xml:space="preserve"> (figure 1)</w:t>
      </w:r>
      <w:r w:rsidR="00FC5D45">
        <w:t xml:space="preserve">, </w:t>
      </w:r>
      <w:commentRangeStart w:id="103"/>
      <w:r w:rsidR="006A3F31">
        <w:t xml:space="preserve">select </w:t>
      </w:r>
      <w:commentRangeEnd w:id="103"/>
      <w:r w:rsidR="006A3F31">
        <w:rPr>
          <w:rStyle w:val="CommentReference"/>
        </w:rPr>
        <w:commentReference w:id="103"/>
      </w:r>
      <w:r>
        <w:t>the</w:t>
      </w:r>
      <w:r w:rsidR="00763431">
        <w:t xml:space="preserve"> linked</w:t>
      </w:r>
      <w:r w:rsidRPr="005C3A3F">
        <w:t xml:space="preserve"> </w:t>
      </w:r>
      <w:r w:rsidR="004F5D63">
        <w:rPr>
          <w:b/>
          <w:bCs/>
        </w:rPr>
        <w:t xml:space="preserve">Management </w:t>
      </w:r>
      <w:r w:rsidR="00763431">
        <w:t>tab</w:t>
      </w:r>
      <w:r>
        <w:t xml:space="preserve"> to display the</w:t>
      </w:r>
      <w:r w:rsidR="004F5D63">
        <w:t xml:space="preserve"> Test Suite tasks that you can manage</w:t>
      </w:r>
      <w:r w:rsidR="001151EE">
        <w:t>, which</w:t>
      </w:r>
      <w:r w:rsidR="004F5D63">
        <w:t xml:space="preserve"> includ</w:t>
      </w:r>
      <w:r w:rsidR="001151EE">
        <w:t>es</w:t>
      </w:r>
      <w:r w:rsidR="004F5D63">
        <w:t xml:space="preserve"> the following:</w:t>
      </w:r>
    </w:p>
    <w:p w14:paraId="5661F652" w14:textId="33993A14" w:rsidR="004F5D63" w:rsidRDefault="004F5D63" w:rsidP="000C7978">
      <w:pPr>
        <w:pStyle w:val="Normal2"/>
        <w:numPr>
          <w:ilvl w:val="0"/>
          <w:numId w:val="33"/>
        </w:numPr>
      </w:pPr>
      <w:r w:rsidRPr="004F5D63">
        <w:rPr>
          <w:b/>
          <w:bCs/>
        </w:rPr>
        <w:t>Rerun</w:t>
      </w:r>
      <w:r>
        <w:t xml:space="preserve">, </w:t>
      </w:r>
      <w:r w:rsidRPr="004F5D63">
        <w:rPr>
          <w:b/>
          <w:bCs/>
        </w:rPr>
        <w:t>Update</w:t>
      </w:r>
      <w:r>
        <w:t xml:space="preserve">, or </w:t>
      </w:r>
      <w:r w:rsidRPr="004F5D63">
        <w:rPr>
          <w:b/>
          <w:bCs/>
        </w:rPr>
        <w:t>Remove</w:t>
      </w:r>
      <w:r>
        <w:t xml:space="preserve"> one or more Test Suites.</w:t>
      </w:r>
    </w:p>
    <w:p w14:paraId="5051F711" w14:textId="087A1701" w:rsidR="00655E72" w:rsidRDefault="004F5D63" w:rsidP="000C7978">
      <w:pPr>
        <w:pStyle w:val="Normal2"/>
        <w:numPr>
          <w:ilvl w:val="0"/>
          <w:numId w:val="33"/>
        </w:numPr>
      </w:pPr>
      <w:r>
        <w:rPr>
          <w:b/>
          <w:bCs/>
        </w:rPr>
        <w:t>Install</w:t>
      </w:r>
      <w:r w:rsidRPr="004F5D63">
        <w:t xml:space="preserve"> a Test Suite.</w:t>
      </w:r>
    </w:p>
    <w:p w14:paraId="7D5E1F90" w14:textId="77777777" w:rsidR="007805BE" w:rsidRPr="007805BE" w:rsidRDefault="007805BE" w:rsidP="00026229">
      <w:pPr>
        <w:pStyle w:val="Normal2"/>
        <w:ind w:left="1080"/>
      </w:pPr>
      <w:commentRangeStart w:id="104"/>
      <w:r w:rsidRPr="007805BE">
        <w:rPr>
          <w:noProof/>
        </w:rPr>
        <w:lastRenderedPageBreak/>
        <w:drawing>
          <wp:inline distT="0" distB="0" distL="0" distR="0" wp14:anchorId="230207C5" wp14:editId="23B7F681">
            <wp:extent cx="5092574" cy="2742490"/>
            <wp:effectExtent l="0" t="0" r="0" b="1270"/>
            <wp:docPr id="42" name="Picture 42" descr="Figure 4. Protocol Test Manager Web Service landing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Figure 4. Protocol Test Manager Web Service landing pag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186975" cy="2793327"/>
                    </a:xfrm>
                    <a:prstGeom prst="rect">
                      <a:avLst/>
                    </a:prstGeom>
                    <a:noFill/>
                    <a:ln>
                      <a:noFill/>
                    </a:ln>
                  </pic:spPr>
                </pic:pic>
              </a:graphicData>
            </a:graphic>
          </wp:inline>
        </w:drawing>
      </w:r>
      <w:commentRangeEnd w:id="104"/>
      <w:r w:rsidR="00A02CCE">
        <w:rPr>
          <w:rStyle w:val="CommentReference"/>
        </w:rPr>
        <w:commentReference w:id="104"/>
      </w:r>
    </w:p>
    <w:p w14:paraId="0E7B33DD" w14:textId="062760B2" w:rsidR="007805BE" w:rsidRPr="00A51261" w:rsidRDefault="00A51261" w:rsidP="00A5273F">
      <w:pPr>
        <w:pStyle w:val="Caption"/>
        <w:ind w:left="1080"/>
        <w:rPr>
          <w:b/>
          <w:bCs/>
          <w:i w:val="0"/>
          <w:iCs w:val="0"/>
          <w:sz w:val="22"/>
          <w:szCs w:val="22"/>
        </w:rPr>
      </w:pPr>
      <w:bookmarkStart w:id="105" w:name="_Toc113037807"/>
      <w:r w:rsidRPr="00A51261">
        <w:rPr>
          <w:b/>
          <w:bCs/>
          <w:i w:val="0"/>
          <w:iCs w:val="0"/>
          <w:sz w:val="22"/>
          <w:szCs w:val="22"/>
        </w:rPr>
        <w:t xml:space="preserve">Figure </w:t>
      </w:r>
      <w:r w:rsidRPr="00A51261">
        <w:rPr>
          <w:b/>
          <w:bCs/>
          <w:i w:val="0"/>
          <w:iCs w:val="0"/>
          <w:sz w:val="22"/>
          <w:szCs w:val="22"/>
        </w:rPr>
        <w:fldChar w:fldCharType="begin"/>
      </w:r>
      <w:r w:rsidRPr="00A51261">
        <w:rPr>
          <w:b/>
          <w:bCs/>
          <w:i w:val="0"/>
          <w:iCs w:val="0"/>
          <w:sz w:val="22"/>
          <w:szCs w:val="22"/>
        </w:rPr>
        <w:instrText xml:space="preserve"> SEQ Figure \* ARABIC </w:instrText>
      </w:r>
      <w:r w:rsidRPr="00A51261">
        <w:rPr>
          <w:b/>
          <w:bCs/>
          <w:i w:val="0"/>
          <w:iCs w:val="0"/>
          <w:sz w:val="22"/>
          <w:szCs w:val="22"/>
        </w:rPr>
        <w:fldChar w:fldCharType="separate"/>
      </w:r>
      <w:r w:rsidR="00A158CE">
        <w:rPr>
          <w:b/>
          <w:bCs/>
          <w:i w:val="0"/>
          <w:iCs w:val="0"/>
          <w:noProof/>
          <w:sz w:val="22"/>
          <w:szCs w:val="22"/>
        </w:rPr>
        <w:t>1</w:t>
      </w:r>
      <w:r w:rsidRPr="00A51261">
        <w:rPr>
          <w:b/>
          <w:bCs/>
          <w:i w:val="0"/>
          <w:iCs w:val="0"/>
          <w:sz w:val="22"/>
          <w:szCs w:val="22"/>
        </w:rPr>
        <w:fldChar w:fldCharType="end"/>
      </w:r>
      <w:r w:rsidRPr="00A51261">
        <w:rPr>
          <w:b/>
          <w:bCs/>
          <w:i w:val="0"/>
          <w:iCs w:val="0"/>
          <w:sz w:val="22"/>
          <w:szCs w:val="22"/>
        </w:rPr>
        <w:t>. PTM Service landing page</w:t>
      </w:r>
      <w:bookmarkEnd w:id="105"/>
    </w:p>
    <w:p w14:paraId="6D33D556" w14:textId="0C874E6C" w:rsidR="00FC5D45" w:rsidRPr="00296311" w:rsidRDefault="00B263CF" w:rsidP="000C7978">
      <w:pPr>
        <w:pStyle w:val="Normal2"/>
        <w:numPr>
          <w:ilvl w:val="0"/>
          <w:numId w:val="31"/>
        </w:numPr>
      </w:pPr>
      <w:r>
        <w:t>From</w:t>
      </w:r>
      <w:r w:rsidR="00763431">
        <w:t xml:space="preserve"> the linked </w:t>
      </w:r>
      <w:r w:rsidR="00763431" w:rsidRPr="00763431">
        <w:rPr>
          <w:b/>
          <w:bCs/>
        </w:rPr>
        <w:t>Management</w:t>
      </w:r>
      <w:r w:rsidR="00763431">
        <w:t xml:space="preserve"> tab of the </w:t>
      </w:r>
      <w:r w:rsidR="00763431" w:rsidRPr="00763431">
        <w:rPr>
          <w:b/>
          <w:bCs/>
        </w:rPr>
        <w:t>PTM Service</w:t>
      </w:r>
      <w:r w:rsidR="00763431">
        <w:t xml:space="preserve"> </w:t>
      </w:r>
      <w:r w:rsidR="007931DC">
        <w:t xml:space="preserve">landing </w:t>
      </w:r>
      <w:r w:rsidR="00763431">
        <w:t xml:space="preserve">page, </w:t>
      </w:r>
      <w:r w:rsidR="007B3D70">
        <w:t>select</w:t>
      </w:r>
      <w:r w:rsidR="006B6F10">
        <w:t xml:space="preserve"> the</w:t>
      </w:r>
      <w:r w:rsidR="00763431">
        <w:t xml:space="preserve"> </w:t>
      </w:r>
      <w:r w:rsidR="00763431" w:rsidRPr="00763431">
        <w:rPr>
          <w:b/>
          <w:bCs/>
        </w:rPr>
        <w:t>Install Test Suite</w:t>
      </w:r>
      <w:r w:rsidR="00763431">
        <w:t xml:space="preserve"> button to display the </w:t>
      </w:r>
      <w:r w:rsidR="00763431" w:rsidRPr="00763431">
        <w:rPr>
          <w:b/>
          <w:bCs/>
        </w:rPr>
        <w:t>Install Test Suite</w:t>
      </w:r>
      <w:r w:rsidR="00763431">
        <w:t xml:space="preserve"> dialog</w:t>
      </w:r>
      <w:r w:rsidR="006B6F10">
        <w:t xml:space="preserve">, as shown in the </w:t>
      </w:r>
      <w:r w:rsidR="00511A6B">
        <w:t xml:space="preserve">following </w:t>
      </w:r>
      <w:r w:rsidR="006B6F10">
        <w:t>figure</w:t>
      </w:r>
      <w:r w:rsidR="00511A6B">
        <w:t>.</w:t>
      </w:r>
    </w:p>
    <w:p w14:paraId="2836BDDC" w14:textId="77777777" w:rsidR="007805BE" w:rsidRDefault="007805BE" w:rsidP="007805BE">
      <w:pPr>
        <w:pStyle w:val="NormalLineSpacing"/>
        <w:ind w:left="1080"/>
      </w:pPr>
    </w:p>
    <w:p w14:paraId="5CDE10B4" w14:textId="7721C1D9" w:rsidR="006B6F10" w:rsidRDefault="006B6F10" w:rsidP="006B6F10">
      <w:pPr>
        <w:pStyle w:val="Normal2"/>
        <w:ind w:left="1080"/>
      </w:pPr>
      <w:r w:rsidRPr="006B6F10">
        <w:rPr>
          <w:noProof/>
        </w:rPr>
        <w:drawing>
          <wp:inline distT="0" distB="0" distL="0" distR="0" wp14:anchorId="1230469F" wp14:editId="61F48E21">
            <wp:extent cx="2620978" cy="2960735"/>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647091" cy="2990233"/>
                    </a:xfrm>
                    <a:prstGeom prst="rect">
                      <a:avLst/>
                    </a:prstGeom>
                    <a:noFill/>
                    <a:ln>
                      <a:noFill/>
                    </a:ln>
                  </pic:spPr>
                </pic:pic>
              </a:graphicData>
            </a:graphic>
          </wp:inline>
        </w:drawing>
      </w:r>
    </w:p>
    <w:p w14:paraId="216AB85E" w14:textId="6CACD967" w:rsidR="006B6F10" w:rsidRPr="00A51261" w:rsidRDefault="00A5273F" w:rsidP="00A5273F">
      <w:pPr>
        <w:pStyle w:val="Caption"/>
        <w:ind w:left="1080"/>
        <w:rPr>
          <w:b/>
          <w:bCs/>
          <w:i w:val="0"/>
          <w:iCs w:val="0"/>
          <w:sz w:val="22"/>
          <w:szCs w:val="22"/>
        </w:rPr>
      </w:pPr>
      <w:bookmarkStart w:id="106" w:name="_Toc113037808"/>
      <w:r w:rsidRPr="00A51261">
        <w:rPr>
          <w:b/>
          <w:bCs/>
          <w:i w:val="0"/>
          <w:iCs w:val="0"/>
          <w:sz w:val="22"/>
          <w:szCs w:val="22"/>
        </w:rPr>
        <w:t xml:space="preserve">Figure </w:t>
      </w:r>
      <w:r w:rsidRPr="00A51261">
        <w:rPr>
          <w:b/>
          <w:bCs/>
          <w:i w:val="0"/>
          <w:iCs w:val="0"/>
          <w:sz w:val="22"/>
          <w:szCs w:val="22"/>
        </w:rPr>
        <w:fldChar w:fldCharType="begin"/>
      </w:r>
      <w:r w:rsidRPr="00A51261">
        <w:rPr>
          <w:b/>
          <w:bCs/>
          <w:i w:val="0"/>
          <w:iCs w:val="0"/>
          <w:sz w:val="22"/>
          <w:szCs w:val="22"/>
        </w:rPr>
        <w:instrText xml:space="preserve"> SEQ Figure \* ARABIC </w:instrText>
      </w:r>
      <w:r w:rsidRPr="00A51261">
        <w:rPr>
          <w:b/>
          <w:bCs/>
          <w:i w:val="0"/>
          <w:iCs w:val="0"/>
          <w:sz w:val="22"/>
          <w:szCs w:val="22"/>
        </w:rPr>
        <w:fldChar w:fldCharType="separate"/>
      </w:r>
      <w:r w:rsidR="00A158CE">
        <w:rPr>
          <w:b/>
          <w:bCs/>
          <w:i w:val="0"/>
          <w:iCs w:val="0"/>
          <w:noProof/>
          <w:sz w:val="22"/>
          <w:szCs w:val="22"/>
        </w:rPr>
        <w:t>2</w:t>
      </w:r>
      <w:r w:rsidRPr="00A51261">
        <w:rPr>
          <w:b/>
          <w:bCs/>
          <w:i w:val="0"/>
          <w:iCs w:val="0"/>
          <w:sz w:val="22"/>
          <w:szCs w:val="22"/>
        </w:rPr>
        <w:fldChar w:fldCharType="end"/>
      </w:r>
      <w:r w:rsidRPr="00A51261">
        <w:rPr>
          <w:b/>
          <w:bCs/>
          <w:i w:val="0"/>
          <w:iCs w:val="0"/>
          <w:sz w:val="22"/>
          <w:szCs w:val="22"/>
        </w:rPr>
        <w:t xml:space="preserve">. Install Test Suite </w:t>
      </w:r>
      <w:proofErr w:type="gramStart"/>
      <w:r w:rsidRPr="00A51261">
        <w:rPr>
          <w:b/>
          <w:bCs/>
          <w:i w:val="0"/>
          <w:iCs w:val="0"/>
          <w:sz w:val="22"/>
          <w:szCs w:val="22"/>
        </w:rPr>
        <w:t>dialog</w:t>
      </w:r>
      <w:bookmarkEnd w:id="106"/>
      <w:proofErr w:type="gramEnd"/>
    </w:p>
    <w:p w14:paraId="6495AEFA" w14:textId="13E486B0" w:rsidR="00655E72" w:rsidRDefault="0055182E" w:rsidP="000C7978">
      <w:pPr>
        <w:pStyle w:val="Normal2"/>
        <w:numPr>
          <w:ilvl w:val="0"/>
          <w:numId w:val="31"/>
        </w:numPr>
        <w:ind w:hanging="450"/>
      </w:pPr>
      <w:r>
        <w:t xml:space="preserve">In the </w:t>
      </w:r>
      <w:r w:rsidRPr="0055182E">
        <w:rPr>
          <w:b/>
          <w:bCs/>
        </w:rPr>
        <w:t>Install Test Suite</w:t>
      </w:r>
      <w:r>
        <w:t xml:space="preserve"> dialog, type a name for the Test Suite in the </w:t>
      </w:r>
      <w:r w:rsidRPr="0055182E">
        <w:rPr>
          <w:b/>
          <w:bCs/>
        </w:rPr>
        <w:t>Test Suite Name</w:t>
      </w:r>
      <w:r>
        <w:t xml:space="preserve"> textbox. </w:t>
      </w:r>
      <w:del w:id="107" w:author="Joe Tornese" w:date="2023-08-22T15:08:00Z">
        <w:r w:rsidDel="00BA42AB">
          <w:delText xml:space="preserve"> </w:delText>
        </w:r>
      </w:del>
      <w:r>
        <w:t>Note that this is a user-specified value</w:t>
      </w:r>
      <w:r w:rsidR="00124291">
        <w:t>, to be named</w:t>
      </w:r>
      <w:r>
        <w:t xml:space="preserve"> at your discretion.</w:t>
      </w:r>
    </w:p>
    <w:p w14:paraId="37D60F60" w14:textId="5972ED1B" w:rsidR="00636683" w:rsidRDefault="007B3D70" w:rsidP="000C7978">
      <w:pPr>
        <w:pStyle w:val="Normal2"/>
        <w:numPr>
          <w:ilvl w:val="0"/>
          <w:numId w:val="31"/>
        </w:numPr>
        <w:ind w:hanging="450"/>
      </w:pPr>
      <w:r>
        <w:t xml:space="preserve">Select </w:t>
      </w:r>
      <w:r w:rsidR="00ED502E">
        <w:t xml:space="preserve">the folder icon in the </w:t>
      </w:r>
      <w:r w:rsidR="00ED502E" w:rsidRPr="001C5DB6">
        <w:rPr>
          <w:b/>
          <w:bCs/>
        </w:rPr>
        <w:t>Package</w:t>
      </w:r>
      <w:r w:rsidR="00ED502E">
        <w:t xml:space="preserve"> field to </w:t>
      </w:r>
      <w:r w:rsidR="002F6AB8">
        <w:t>navigate to</w:t>
      </w:r>
      <w:r w:rsidR="00ED502E">
        <w:t xml:space="preserve"> the </w:t>
      </w:r>
      <w:r w:rsidR="002F6AB8">
        <w:t xml:space="preserve">appropriate </w:t>
      </w:r>
      <w:r w:rsidR="002F6AB8" w:rsidRPr="001E242B">
        <w:rPr>
          <w:b/>
          <w:bCs/>
        </w:rPr>
        <w:t xml:space="preserve">File Server-SMB2 </w:t>
      </w:r>
      <w:r w:rsidR="00ED502E" w:rsidRPr="001E242B">
        <w:rPr>
          <w:b/>
          <w:bCs/>
        </w:rPr>
        <w:t>Test Suite</w:t>
      </w:r>
      <w:r w:rsidR="00ED502E">
        <w:t xml:space="preserve"> .zip file. </w:t>
      </w:r>
    </w:p>
    <w:p w14:paraId="552AB464" w14:textId="4EB70A03" w:rsidR="0055182E" w:rsidRDefault="00ED502E" w:rsidP="00636683">
      <w:pPr>
        <w:pStyle w:val="Normal2"/>
        <w:ind w:left="1080"/>
      </w:pPr>
      <w:r>
        <w:t xml:space="preserve">If you previously downloaded </w:t>
      </w:r>
      <w:r w:rsidR="001C5DB6">
        <w:t>a particular Test Suite</w:t>
      </w:r>
      <w:r>
        <w:t xml:space="preserve"> .zip file to a specified folder location, navigate to that location and select the Test Suite</w:t>
      </w:r>
      <w:r w:rsidR="002F6AB8">
        <w:t xml:space="preserve"> </w:t>
      </w:r>
      <w:r>
        <w:t>.zip file</w:t>
      </w:r>
      <w:r w:rsidR="001C5DB6">
        <w:t xml:space="preserve"> you want</w:t>
      </w:r>
      <w:r>
        <w:t>.  Otherwise, locate the Test</w:t>
      </w:r>
      <w:r w:rsidR="001C5DB6">
        <w:t xml:space="preserve"> Suite</w:t>
      </w:r>
      <w:r w:rsidR="00B263CF">
        <w:t xml:space="preserve"> </w:t>
      </w:r>
      <w:r w:rsidR="001C5DB6">
        <w:t>.zip file on GitHub</w:t>
      </w:r>
      <w:r w:rsidR="00636683">
        <w:t xml:space="preserve"> at </w:t>
      </w:r>
      <w:hyperlink r:id="rId22" w:history="1">
        <w:r w:rsidR="00F70AD1" w:rsidRPr="00F70AD1">
          <w:rPr>
            <w:rStyle w:val="Hyperlink"/>
          </w:rPr>
          <w:t>this</w:t>
        </w:r>
        <w:r w:rsidR="00610F69" w:rsidRPr="00F70AD1">
          <w:rPr>
            <w:rStyle w:val="Hyperlink"/>
          </w:rPr>
          <w:t xml:space="preserve"> location</w:t>
        </w:r>
      </w:hyperlink>
      <w:r w:rsidR="001C5DB6">
        <w:t>.</w:t>
      </w:r>
    </w:p>
    <w:p w14:paraId="6AB18DEF" w14:textId="2E8E4789" w:rsidR="00636683" w:rsidRDefault="008B1B99" w:rsidP="000C7978">
      <w:pPr>
        <w:pStyle w:val="Normal2"/>
        <w:numPr>
          <w:ilvl w:val="0"/>
          <w:numId w:val="31"/>
        </w:numPr>
      </w:pPr>
      <w:r>
        <w:t>Type</w:t>
      </w:r>
      <w:r w:rsidR="00636683">
        <w:t xml:space="preserve"> a description of the Test Suite </w:t>
      </w:r>
      <w:r w:rsidR="00C94E95">
        <w:t>in</w:t>
      </w:r>
      <w:r w:rsidR="00636683">
        <w:t xml:space="preserve"> the </w:t>
      </w:r>
      <w:r w:rsidR="00636683" w:rsidRPr="00636683">
        <w:rPr>
          <w:b/>
          <w:bCs/>
        </w:rPr>
        <w:t>Description</w:t>
      </w:r>
      <w:r w:rsidR="00636683">
        <w:t xml:space="preserve"> text box at your discretion.</w:t>
      </w:r>
    </w:p>
    <w:p w14:paraId="4443EBC8" w14:textId="05243D90" w:rsidR="001E242B" w:rsidRDefault="001E242B" w:rsidP="000C7978">
      <w:pPr>
        <w:pStyle w:val="Normal2"/>
        <w:numPr>
          <w:ilvl w:val="0"/>
          <w:numId w:val="31"/>
        </w:numPr>
      </w:pPr>
      <w:r>
        <w:lastRenderedPageBreak/>
        <w:t xml:space="preserve">To begin the installation, </w:t>
      </w:r>
      <w:r w:rsidR="007B3D70">
        <w:t>select</w:t>
      </w:r>
      <w:r>
        <w:t xml:space="preserve"> the </w:t>
      </w:r>
      <w:r w:rsidRPr="001E242B">
        <w:rPr>
          <w:b/>
          <w:bCs/>
        </w:rPr>
        <w:t>Install</w:t>
      </w:r>
      <w:r>
        <w:t xml:space="preserve"> button</w:t>
      </w:r>
      <w:r w:rsidR="00B263CF">
        <w:t xml:space="preserve"> in the </w:t>
      </w:r>
      <w:r w:rsidR="00B263CF" w:rsidRPr="0055182E">
        <w:rPr>
          <w:b/>
          <w:bCs/>
        </w:rPr>
        <w:t>Install Test Suite</w:t>
      </w:r>
      <w:r w:rsidR="00B263CF">
        <w:t xml:space="preserve"> dialog</w:t>
      </w:r>
      <w:r>
        <w:t xml:space="preserve">. </w:t>
      </w:r>
    </w:p>
    <w:p w14:paraId="4A9F56B2" w14:textId="29C51CBA" w:rsidR="00636683" w:rsidRDefault="00B263CF" w:rsidP="001E242B">
      <w:pPr>
        <w:pStyle w:val="Normal2"/>
        <w:ind w:left="1080"/>
      </w:pPr>
      <w:r>
        <w:t>Follow all instructions a</w:t>
      </w:r>
      <w:r w:rsidR="00636683">
        <w:t xml:space="preserve">s the installation proceeds </w:t>
      </w:r>
      <w:r>
        <w:t xml:space="preserve">and </w:t>
      </w:r>
      <w:r w:rsidR="00610F69">
        <w:t xml:space="preserve">monitor any </w:t>
      </w:r>
      <w:r w:rsidR="00636683">
        <w:t xml:space="preserve">installation errors </w:t>
      </w:r>
      <w:r w:rsidR="00610F69">
        <w:t xml:space="preserve">that </w:t>
      </w:r>
      <w:r w:rsidR="00742D17">
        <w:t xml:space="preserve">may occur. </w:t>
      </w:r>
    </w:p>
    <w:p w14:paraId="02D642C2" w14:textId="519E02DA" w:rsidR="00551B41" w:rsidRDefault="00636683" w:rsidP="000C7978">
      <w:pPr>
        <w:pStyle w:val="Normal2"/>
        <w:numPr>
          <w:ilvl w:val="0"/>
          <w:numId w:val="31"/>
        </w:numPr>
      </w:pPr>
      <w:r>
        <w:t xml:space="preserve">When </w:t>
      </w:r>
      <w:r w:rsidR="0019077A">
        <w:t xml:space="preserve">the installation </w:t>
      </w:r>
      <w:proofErr w:type="gramStart"/>
      <w:r w:rsidR="0019077A">
        <w:t>completes</w:t>
      </w:r>
      <w:proofErr w:type="gramEnd"/>
      <w:r>
        <w:t xml:space="preserve">, </w:t>
      </w:r>
      <w:r w:rsidR="007B3D70">
        <w:t>select</w:t>
      </w:r>
      <w:r>
        <w:t xml:space="preserve"> the </w:t>
      </w:r>
      <w:r w:rsidRPr="00636683">
        <w:rPr>
          <w:b/>
          <w:bCs/>
        </w:rPr>
        <w:t>Close</w:t>
      </w:r>
      <w:r>
        <w:t xml:space="preserve"> button</w:t>
      </w:r>
      <w:r w:rsidR="00551B41">
        <w:t xml:space="preserve"> in the </w:t>
      </w:r>
      <w:r w:rsidR="00551B41" w:rsidRPr="00551B41">
        <w:rPr>
          <w:b/>
          <w:bCs/>
        </w:rPr>
        <w:t>Install Test Suite</w:t>
      </w:r>
      <w:r w:rsidR="00551B41">
        <w:t xml:space="preserve"> dialog</w:t>
      </w:r>
      <w:r w:rsidR="00C94E95">
        <w:t xml:space="preserve"> and then </w:t>
      </w:r>
      <w:r w:rsidR="007B3D70">
        <w:t>select</w:t>
      </w:r>
      <w:r w:rsidR="00551B41">
        <w:t xml:space="preserve"> the</w:t>
      </w:r>
      <w:r w:rsidR="0096749F">
        <w:t xml:space="preserve"> linked</w:t>
      </w:r>
      <w:r w:rsidR="00551B41">
        <w:t xml:space="preserve"> </w:t>
      </w:r>
      <w:r w:rsidR="0019077A" w:rsidRPr="007931DC">
        <w:rPr>
          <w:b/>
          <w:bCs/>
        </w:rPr>
        <w:t>Run Test Suite</w:t>
      </w:r>
      <w:r w:rsidR="0019077A">
        <w:t xml:space="preserve"> tab </w:t>
      </w:r>
      <w:r w:rsidR="00551B41">
        <w:t>o</w:t>
      </w:r>
      <w:r w:rsidR="0019077A">
        <w:t>n</w:t>
      </w:r>
      <w:r w:rsidR="00551B41">
        <w:t xml:space="preserve"> the </w:t>
      </w:r>
      <w:r w:rsidR="00EF2FEA" w:rsidRPr="00C94E95">
        <w:rPr>
          <w:b/>
          <w:bCs/>
        </w:rPr>
        <w:t>PTM Service</w:t>
      </w:r>
      <w:r w:rsidR="00EF2FEA">
        <w:t xml:space="preserve"> landing page.</w:t>
      </w:r>
    </w:p>
    <w:p w14:paraId="70CE0452" w14:textId="77777777" w:rsidR="009B0020" w:rsidRDefault="009B0020" w:rsidP="009B0020">
      <w:pPr>
        <w:pStyle w:val="NormalLineSpacing"/>
      </w:pPr>
    </w:p>
    <w:p w14:paraId="06517D4A" w14:textId="0DFF1716" w:rsidR="00127C20" w:rsidRPr="00AE219A" w:rsidRDefault="00127C20" w:rsidP="009B0020">
      <w:pPr>
        <w:pStyle w:val="Normal2"/>
        <w:spacing w:before="0" w:line="240" w:lineRule="auto"/>
        <w:ind w:left="720"/>
      </w:pPr>
      <w:r w:rsidRPr="0052334B">
        <w:rPr>
          <w:b/>
          <w:bCs/>
        </w:rPr>
        <w:t>To begin configuring</w:t>
      </w:r>
      <w:r>
        <w:t xml:space="preserve"> the Test environment, see </w:t>
      </w:r>
      <w:r w:rsidR="009B0020">
        <w:t xml:space="preserve">section </w:t>
      </w:r>
      <w:hyperlink w:anchor="_5.0__Configuring" w:history="1">
        <w:r w:rsidR="009B0020" w:rsidRPr="009B0020">
          <w:rPr>
            <w:rStyle w:val="Hyperlink"/>
          </w:rPr>
          <w:t>4.0</w:t>
        </w:r>
      </w:hyperlink>
      <w:r w:rsidR="009B0020">
        <w:t xml:space="preserve">, </w:t>
      </w:r>
      <w:hyperlink w:anchor="_5.0__Configuring" w:history="1">
        <w:r w:rsidR="009B0020" w:rsidRPr="009B0020">
          <w:rPr>
            <w:rStyle w:val="Hyperlink"/>
          </w:rPr>
          <w:t>Configuring the Test Suite</w:t>
        </w:r>
      </w:hyperlink>
      <w:r w:rsidR="009B0020">
        <w:t>.</w:t>
      </w:r>
    </w:p>
    <w:p w14:paraId="4F8AE593" w14:textId="77777777" w:rsidR="00611EE5" w:rsidRPr="00611EE5" w:rsidRDefault="00611EE5" w:rsidP="00DD47BE">
      <w:pPr>
        <w:pStyle w:val="NormalLineSpacing"/>
      </w:pPr>
    </w:p>
    <w:p w14:paraId="732B7C8E" w14:textId="3357AD56" w:rsidR="00C22AEF" w:rsidRDefault="00E66829" w:rsidP="00BC1D9C">
      <w:pPr>
        <w:pStyle w:val="Heading2"/>
      </w:pPr>
      <w:bookmarkStart w:id="108" w:name="ProtocolCommunications"/>
      <w:bookmarkStart w:id="109" w:name="_Toc113037950"/>
      <w:r>
        <w:t>3</w:t>
      </w:r>
      <w:r w:rsidR="00C22AEF">
        <w:t>.</w:t>
      </w:r>
      <w:bookmarkEnd w:id="108"/>
      <w:r w:rsidR="00611EE5">
        <w:t xml:space="preserve">3 </w:t>
      </w:r>
      <w:r w:rsidR="00C22AEF">
        <w:t>Protocol Communications</w:t>
      </w:r>
      <w:bookmarkEnd w:id="109"/>
    </w:p>
    <w:p w14:paraId="694A6B9C" w14:textId="1A9B43CB" w:rsidR="00FB16AB" w:rsidRPr="00BC1D9C" w:rsidRDefault="00CE7CE7" w:rsidP="00BC1D9C">
      <w:pPr>
        <w:pStyle w:val="Normal2"/>
      </w:pPr>
      <w:r w:rsidRPr="00BC1D9C">
        <w:t xml:space="preserve">This section </w:t>
      </w:r>
      <w:r w:rsidR="00494786" w:rsidRPr="00BC1D9C">
        <w:t xml:space="preserve">provides an example of </w:t>
      </w:r>
      <w:hyperlink w:anchor="Protocol_Trm" w:history="1">
        <w:r w:rsidR="00EF37DC" w:rsidRPr="00BC1D9C">
          <w:rPr>
            <w:rStyle w:val="Hyperlink"/>
            <w:color w:val="auto"/>
            <w:u w:val="none"/>
          </w:rPr>
          <w:t>p</w:t>
        </w:r>
        <w:r w:rsidR="002A5326" w:rsidRPr="00BC1D9C">
          <w:rPr>
            <w:rStyle w:val="Hyperlink"/>
            <w:color w:val="auto"/>
            <w:u w:val="none"/>
          </w:rPr>
          <w:t>rotocol</w:t>
        </w:r>
      </w:hyperlink>
      <w:r w:rsidR="00494786" w:rsidRPr="00BC1D9C">
        <w:t xml:space="preserve"> communications between an </w:t>
      </w:r>
      <w:hyperlink w:anchor="SMBClient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client</w:t>
        </w:r>
      </w:hyperlink>
      <w:r w:rsidR="00CD5009">
        <w:rPr>
          <w:b/>
          <w:color w:val="00B050"/>
        </w:rPr>
        <w:t xml:space="preserve"> </w:t>
      </w:r>
      <w:r w:rsidR="00494786" w:rsidRPr="00BC1D9C">
        <w:t>and a</w:t>
      </w:r>
      <w:r w:rsidR="00F93BB6" w:rsidRPr="00BC1D9C">
        <w:t xml:space="preserve">n </w:t>
      </w:r>
      <w:hyperlink w:anchor="SMBserver_trm" w:history="1">
        <w:r w:rsidR="00CD5009" w:rsidRPr="00CD5009">
          <w:rPr>
            <w:rStyle w:val="Hyperlink"/>
            <w:b/>
            <w:color w:val="00B050"/>
            <w:u w:val="none"/>
          </w:rPr>
          <w:t>SMB</w:t>
        </w:r>
        <w:r w:rsidR="00FE6C2B">
          <w:rPr>
            <w:rStyle w:val="Hyperlink"/>
            <w:b/>
            <w:color w:val="00B050"/>
            <w:u w:val="none"/>
          </w:rPr>
          <w:t>2</w:t>
        </w:r>
        <w:r w:rsidR="00CD5009" w:rsidRPr="00CD5009">
          <w:rPr>
            <w:rStyle w:val="Hyperlink"/>
            <w:b/>
            <w:color w:val="00B050"/>
            <w:u w:val="none"/>
          </w:rPr>
          <w:t xml:space="preserve"> server</w:t>
        </w:r>
      </w:hyperlink>
      <w:r w:rsidR="00686F3B" w:rsidRPr="00BC1D9C">
        <w:t xml:space="preserve">. It shows how several types of messages of the </w:t>
      </w:r>
      <w:hyperlink w:anchor="ServerMessageBlockProtocol_trm" w:history="1">
        <w:r w:rsidR="003405C2" w:rsidRPr="00CD5009">
          <w:rPr>
            <w:rStyle w:val="Hyperlink"/>
            <w:b/>
            <w:color w:val="00B050"/>
            <w:u w:val="none"/>
          </w:rPr>
          <w:t>Server Message Block (</w:t>
        </w:r>
        <w:r w:rsidR="00686F3B" w:rsidRPr="00CD5009">
          <w:rPr>
            <w:rStyle w:val="Hyperlink"/>
            <w:b/>
            <w:color w:val="00B050"/>
            <w:u w:val="none"/>
          </w:rPr>
          <w:t>SMB</w:t>
        </w:r>
        <w:r w:rsidR="00FE6C2B">
          <w:rPr>
            <w:rStyle w:val="Hyperlink"/>
            <w:b/>
            <w:color w:val="00B050"/>
            <w:u w:val="none"/>
          </w:rPr>
          <w:t>2</w:t>
        </w:r>
        <w:r w:rsidR="003405C2" w:rsidRPr="00CD5009">
          <w:rPr>
            <w:rStyle w:val="Hyperlink"/>
            <w:b/>
            <w:color w:val="00B050"/>
            <w:u w:val="none"/>
          </w:rPr>
          <w:t>)</w:t>
        </w:r>
        <w:r w:rsidR="00686F3B" w:rsidRPr="00CD5009">
          <w:rPr>
            <w:rStyle w:val="Hyperlink"/>
            <w:b/>
            <w:color w:val="00B050"/>
            <w:u w:val="none"/>
          </w:rPr>
          <w:t xml:space="preserve"> protocol</w:t>
        </w:r>
      </w:hyperlink>
      <w:r w:rsidR="00686F3B" w:rsidRPr="00BC1D9C">
        <w:t xml:space="preserve"> are used to</w:t>
      </w:r>
      <w:r w:rsidR="00494786" w:rsidRPr="00BC1D9C">
        <w:t xml:space="preserve"> set up a session </w:t>
      </w:r>
      <w:r w:rsidR="00686F3B" w:rsidRPr="00BC1D9C">
        <w:t>between</w:t>
      </w:r>
      <w:r w:rsidR="00494786" w:rsidRPr="00BC1D9C">
        <w:t xml:space="preserve"> </w:t>
      </w:r>
      <w:r w:rsidR="00DA67CA" w:rsidRPr="00BC1D9C">
        <w:t>an</w:t>
      </w:r>
      <w:r w:rsidR="00CD5009">
        <w:t xml:space="preserve"> </w:t>
      </w:r>
      <w:r w:rsidR="00CD5009" w:rsidRPr="00BC1D9C">
        <w:t>SMB</w:t>
      </w:r>
      <w:r w:rsidR="00FE6C2B">
        <w:t>2</w:t>
      </w:r>
      <w:r w:rsidR="00CD5009" w:rsidRPr="00BC1D9C">
        <w:t xml:space="preserve"> client </w:t>
      </w:r>
      <w:r w:rsidR="00686F3B" w:rsidRPr="00BC1D9C">
        <w:t xml:space="preserve">and </w:t>
      </w:r>
      <w:r w:rsidR="00C5264C" w:rsidRPr="00BC1D9C">
        <w:t>an</w:t>
      </w:r>
      <w:r w:rsidR="00CD5009">
        <w:rPr>
          <w:b/>
          <w:color w:val="00B050"/>
        </w:rPr>
        <w:t xml:space="preserve"> </w:t>
      </w:r>
      <w:r w:rsidR="00CD5009" w:rsidRPr="00BC1D9C">
        <w:t>SMB</w:t>
      </w:r>
      <w:r w:rsidR="00FE6C2B">
        <w:t>2</w:t>
      </w:r>
      <w:r w:rsidR="00CD5009" w:rsidRPr="00BC1D9C">
        <w:t xml:space="preserve"> server</w:t>
      </w:r>
      <w:r w:rsidR="00A721AC" w:rsidRPr="00BC1D9C">
        <w:t>,</w:t>
      </w:r>
      <w:r w:rsidR="00686F3B" w:rsidRPr="00BC1D9C">
        <w:t xml:space="preserve"> </w:t>
      </w:r>
      <w:r w:rsidR="00BC5876" w:rsidRPr="00BC1D9C">
        <w:t>in order to</w:t>
      </w:r>
      <w:r w:rsidR="00686F3B" w:rsidRPr="00BC1D9C">
        <w:t xml:space="preserve"> provide the client with access to a </w:t>
      </w:r>
      <w:r w:rsidR="00494786" w:rsidRPr="00BC1D9C">
        <w:t>share</w:t>
      </w:r>
      <w:r w:rsidR="00686F3B" w:rsidRPr="00BC1D9C">
        <w:t xml:space="preserve"> on the server</w:t>
      </w:r>
      <w:r w:rsidR="00494786" w:rsidRPr="00BC1D9C">
        <w:t xml:space="preserve">. </w:t>
      </w:r>
      <w:r w:rsidR="00FB16AB" w:rsidRPr="00BC1D9C">
        <w:t xml:space="preserve">The message exchanges basically consist of initial client/server negotiations, the client </w:t>
      </w:r>
      <w:hyperlink w:anchor="AuthToken_trm" w:history="1">
        <w:r w:rsidR="008F485E" w:rsidRPr="008F485E">
          <w:rPr>
            <w:rStyle w:val="Hyperlink"/>
            <w:b/>
            <w:bCs/>
            <w:color w:val="00B050"/>
          </w:rPr>
          <w:t>authentication</w:t>
        </w:r>
      </w:hyperlink>
      <w:r w:rsidR="008F485E">
        <w:t xml:space="preserve"> </w:t>
      </w:r>
      <w:r w:rsidR="00FB16AB" w:rsidRPr="00BC1D9C">
        <w:t xml:space="preserve">process, and a connection request for share access. </w:t>
      </w:r>
    </w:p>
    <w:p w14:paraId="66168359" w14:textId="47AFF853" w:rsidR="00C22AEF" w:rsidRPr="00BC1D9C" w:rsidRDefault="00CE7CE7" w:rsidP="00BC1D9C">
      <w:pPr>
        <w:pStyle w:val="Normal2"/>
      </w:pPr>
      <w:r w:rsidRPr="00BC1D9C">
        <w:t>A</w:t>
      </w:r>
      <w:r w:rsidR="00E95B25" w:rsidRPr="00BC1D9C">
        <w:t xml:space="preserve"> visual </w:t>
      </w:r>
      <w:r w:rsidRPr="00BC1D9C">
        <w:t xml:space="preserve">representation of </w:t>
      </w:r>
      <w:r w:rsidR="00FB16AB" w:rsidRPr="00BC1D9C">
        <w:t>the</w:t>
      </w:r>
      <w:r w:rsidRPr="00BC1D9C">
        <w:t xml:space="preserve"> communication </w:t>
      </w:r>
      <w:r w:rsidR="00FB16AB" w:rsidRPr="00BC1D9C">
        <w:t xml:space="preserve">process in </w:t>
      </w:r>
      <w:r w:rsidR="00C756CC">
        <w:t>the following figure (figure 3</w:t>
      </w:r>
      <w:proofErr w:type="gramStart"/>
      <w:r w:rsidR="00C756CC">
        <w:t xml:space="preserve">) </w:t>
      </w:r>
      <w:r w:rsidR="00FB16AB" w:rsidRPr="00BC1D9C">
        <w:t xml:space="preserve"> is</w:t>
      </w:r>
      <w:proofErr w:type="gramEnd"/>
      <w:r w:rsidR="00FB16AB" w:rsidRPr="00BC1D9C">
        <w:t xml:space="preserve"> </w:t>
      </w:r>
      <w:r w:rsidR="00E95B25" w:rsidRPr="00BC1D9C">
        <w:t>accompan</w:t>
      </w:r>
      <w:r w:rsidRPr="00BC1D9C">
        <w:t>ie</w:t>
      </w:r>
      <w:r w:rsidR="00FB16AB" w:rsidRPr="00BC1D9C">
        <w:t>d</w:t>
      </w:r>
      <w:r w:rsidR="00E95B25" w:rsidRPr="00BC1D9C">
        <w:t xml:space="preserve"> </w:t>
      </w:r>
      <w:r w:rsidR="00FB16AB" w:rsidRPr="00BC1D9C">
        <w:t>by explanatory steps.</w:t>
      </w:r>
      <w:r w:rsidR="00CF683F" w:rsidRPr="00BC1D9C">
        <w:t xml:space="preserve"> The </w:t>
      </w:r>
      <w:r w:rsidR="004536FC" w:rsidRPr="00BC1D9C">
        <w:t xml:space="preserve">sequence of </w:t>
      </w:r>
      <w:r w:rsidR="00CF683F" w:rsidRPr="00BC1D9C">
        <w:t xml:space="preserve">messages shown in </w:t>
      </w:r>
      <w:r w:rsidR="004070FE">
        <w:t>the figure</w:t>
      </w:r>
      <w:r w:rsidR="004536FC" w:rsidRPr="00BC1D9C">
        <w:t xml:space="preserve"> </w:t>
      </w:r>
      <w:r w:rsidR="00CF683F" w:rsidRPr="00BC1D9C">
        <w:t xml:space="preserve">are high-level representations of </w:t>
      </w:r>
      <w:r w:rsidR="00710379" w:rsidRPr="00BC1D9C">
        <w:t xml:space="preserve">the types of requests and responses that are </w:t>
      </w:r>
      <w:r w:rsidR="00DA67CA" w:rsidRPr="00BC1D9C">
        <w:t>typical of</w:t>
      </w:r>
      <w:r w:rsidR="00710379" w:rsidRPr="00BC1D9C">
        <w:t xml:space="preserve"> set</w:t>
      </w:r>
      <w:r w:rsidR="00DA67CA" w:rsidRPr="00BC1D9C">
        <w:t>ting</w:t>
      </w:r>
      <w:r w:rsidR="00710379" w:rsidRPr="00BC1D9C">
        <w:t xml:space="preserve"> up an SMB</w:t>
      </w:r>
      <w:r w:rsidR="00FE6C2B">
        <w:t>2</w:t>
      </w:r>
      <w:r w:rsidR="00710379" w:rsidRPr="00BC1D9C">
        <w:t xml:space="preserve"> session</w:t>
      </w:r>
      <w:r w:rsidR="00FB16AB" w:rsidRPr="00BC1D9C">
        <w:t xml:space="preserve"> and connect</w:t>
      </w:r>
      <w:r w:rsidR="00DA67CA" w:rsidRPr="00BC1D9C">
        <w:t>ing</w:t>
      </w:r>
      <w:r w:rsidR="00FB16AB" w:rsidRPr="00BC1D9C">
        <w:t xml:space="preserve"> to a server share.</w:t>
      </w:r>
    </w:p>
    <w:p w14:paraId="7E554B87" w14:textId="16A20AF2" w:rsidR="00B527AE" w:rsidRPr="00BC1D9C" w:rsidRDefault="00556650" w:rsidP="00BC1D9C">
      <w:pPr>
        <w:pStyle w:val="Normal2"/>
      </w:pPr>
      <w:r w:rsidRPr="00BC1D9C">
        <w:t xml:space="preserve">The goal of this section is to provide readers with a basic sense of how the </w:t>
      </w:r>
      <w:hyperlink w:anchor="FileServerSMBTestSuite_trm" w:history="1">
        <w:r w:rsidRPr="00D71A4F">
          <w:rPr>
            <w:rStyle w:val="Hyperlink"/>
            <w:b/>
            <w:color w:val="00B050"/>
            <w:u w:val="none"/>
          </w:rPr>
          <w:t>File Server</w:t>
        </w:r>
        <w:r w:rsidR="00687AC4">
          <w:rPr>
            <w:rStyle w:val="Hyperlink"/>
            <w:b/>
            <w:color w:val="00B050"/>
            <w:u w:val="none"/>
          </w:rPr>
          <w:t>-</w:t>
        </w:r>
        <w:r w:rsidRPr="00D71A4F">
          <w:rPr>
            <w:rStyle w:val="Hyperlink"/>
            <w:b/>
            <w:color w:val="00B050"/>
            <w:u w:val="none"/>
          </w:rPr>
          <w:t>SMB</w:t>
        </w:r>
        <w:r w:rsidR="00FE6C2B">
          <w:rPr>
            <w:rStyle w:val="Hyperlink"/>
            <w:b/>
            <w:color w:val="00B050"/>
            <w:u w:val="none"/>
          </w:rPr>
          <w:t>2</w:t>
        </w:r>
        <w:r w:rsidRPr="00D71A4F">
          <w:rPr>
            <w:rStyle w:val="Hyperlink"/>
            <w:b/>
            <w:color w:val="00B050"/>
            <w:u w:val="none"/>
          </w:rPr>
          <w:t xml:space="preserve"> Test Suite</w:t>
        </w:r>
      </w:hyperlink>
      <w:r w:rsidRPr="00BC1D9C">
        <w:t xml:space="preserve"> on the </w:t>
      </w:r>
      <w:hyperlink w:anchor="DriverComputer_trm" w:history="1">
        <w:r w:rsidRPr="006F56BC">
          <w:rPr>
            <w:rStyle w:val="Hyperlink"/>
            <w:b/>
            <w:bCs/>
            <w:color w:val="00B050"/>
            <w:u w:val="none"/>
          </w:rPr>
          <w:t>Driver computer</w:t>
        </w:r>
      </w:hyperlink>
      <w:r w:rsidRPr="00BC1D9C">
        <w:t xml:space="preserve"> </w:t>
      </w:r>
      <w:r w:rsidR="00052129" w:rsidRPr="00BC1D9C">
        <w:t xml:space="preserve">(client) </w:t>
      </w:r>
      <w:r w:rsidRPr="00BC1D9C">
        <w:t xml:space="preserve">communicates with the </w:t>
      </w:r>
      <w:hyperlink w:anchor="SystemUnderTestComputer_trm" w:history="1">
        <w:r w:rsidR="00052129" w:rsidRPr="006F56BC">
          <w:rPr>
            <w:rStyle w:val="Hyperlink"/>
            <w:b/>
            <w:bCs/>
            <w:color w:val="00B050"/>
            <w:u w:val="none"/>
          </w:rPr>
          <w:t>SUT computer</w:t>
        </w:r>
      </w:hyperlink>
      <w:r w:rsidR="00052129" w:rsidRPr="00BC1D9C">
        <w:t xml:space="preserve"> (server). </w:t>
      </w:r>
      <w:del w:id="110" w:author="Joe Tornese" w:date="2023-08-22T15:13:00Z">
        <w:r w:rsidR="00052129" w:rsidRPr="00BC1D9C" w:rsidDel="00332E39">
          <w:delText xml:space="preserve"> </w:delText>
        </w:r>
      </w:del>
      <w:r w:rsidR="00052129" w:rsidRPr="00BC1D9C">
        <w:t xml:space="preserve">For example, </w:t>
      </w:r>
      <w:r w:rsidR="009D1894" w:rsidRPr="00BC1D9C">
        <w:t>in the Test Suite,</w:t>
      </w:r>
      <w:r w:rsidR="00B527AE" w:rsidRPr="00BC1D9C">
        <w:t xml:space="preserve"> </w:t>
      </w:r>
      <w:r w:rsidR="009D1894" w:rsidRPr="00BC1D9C">
        <w:t xml:space="preserve">a </w:t>
      </w:r>
      <w:hyperlink w:anchor="TestCase_trm" w:history="1">
        <w:r w:rsidR="003B3DDC" w:rsidRPr="00D71A4F">
          <w:rPr>
            <w:rStyle w:val="Hyperlink"/>
            <w:b/>
            <w:color w:val="00B050"/>
            <w:u w:val="none"/>
          </w:rPr>
          <w:t>T</w:t>
        </w:r>
        <w:r w:rsidR="00B527AE" w:rsidRPr="00D71A4F">
          <w:rPr>
            <w:rStyle w:val="Hyperlink"/>
            <w:b/>
            <w:color w:val="00B050"/>
            <w:u w:val="none"/>
          </w:rPr>
          <w:t xml:space="preserve">est </w:t>
        </w:r>
        <w:r w:rsidR="003B3DDC" w:rsidRPr="00D71A4F">
          <w:rPr>
            <w:rStyle w:val="Hyperlink"/>
            <w:b/>
            <w:color w:val="00B050"/>
            <w:u w:val="none"/>
          </w:rPr>
          <w:t>C</w:t>
        </w:r>
        <w:r w:rsidR="00B527AE" w:rsidRPr="00D71A4F">
          <w:rPr>
            <w:rStyle w:val="Hyperlink"/>
            <w:b/>
            <w:color w:val="00B050"/>
            <w:u w:val="none"/>
          </w:rPr>
          <w:t>ase</w:t>
        </w:r>
      </w:hyperlink>
      <w:r w:rsidR="00B527AE" w:rsidRPr="00BC1D9C">
        <w:t xml:space="preserve"> could invoke an SMB</w:t>
      </w:r>
      <w:r w:rsidR="00FE6C2B">
        <w:t>2</w:t>
      </w:r>
      <w:r w:rsidR="00B527AE" w:rsidRPr="00BC1D9C">
        <w:t xml:space="preserve"> method </w:t>
      </w:r>
      <w:r w:rsidR="00D64E18">
        <w:t>and obtain</w:t>
      </w:r>
      <w:r w:rsidR="00B527AE" w:rsidRPr="00BC1D9C">
        <w:t xml:space="preserve"> confirm</w:t>
      </w:r>
      <w:r w:rsidR="00D64E18">
        <w:t>ation as to</w:t>
      </w:r>
      <w:r w:rsidR="00B527AE" w:rsidRPr="00BC1D9C">
        <w:t xml:space="preserve"> whether encrypted access to a server share was successful or </w:t>
      </w:r>
      <w:r w:rsidR="00DA67CA" w:rsidRPr="00BC1D9C">
        <w:t xml:space="preserve">not; </w:t>
      </w:r>
      <w:r w:rsidR="00B527AE" w:rsidRPr="00BC1D9C">
        <w:t xml:space="preserve">another test case might verify if a symbolic link within a share is working properly. </w:t>
      </w:r>
      <w:r w:rsidR="00582A06">
        <w:t>These features are</w:t>
      </w:r>
      <w:r w:rsidR="00B527AE" w:rsidRPr="00BC1D9C">
        <w:t xml:space="preserve"> </w:t>
      </w:r>
      <w:r w:rsidR="00332E39" w:rsidRPr="00BC1D9C">
        <w:t>preconfigured</w:t>
      </w:r>
      <w:r w:rsidR="00582A06">
        <w:t xml:space="preserve"> on</w:t>
      </w:r>
      <w:r w:rsidR="00B527AE" w:rsidRPr="00BC1D9C">
        <w:t xml:space="preserve"> the SUT computer</w:t>
      </w:r>
      <w:r w:rsidR="00F93BB6" w:rsidRPr="00BC1D9C">
        <w:t>,</w:t>
      </w:r>
      <w:r w:rsidR="00B527AE" w:rsidRPr="00BC1D9C">
        <w:t xml:space="preserve"> against which </w:t>
      </w:r>
      <w:r w:rsidR="006F56BC">
        <w:t xml:space="preserve">real </w:t>
      </w:r>
      <w:hyperlink w:anchor="TestCase_trm" w:history="1">
        <w:r w:rsidR="006A4956" w:rsidRPr="00BC1D9C">
          <w:rPr>
            <w:rStyle w:val="Hyperlink"/>
            <w:color w:val="auto"/>
            <w:u w:val="none"/>
          </w:rPr>
          <w:t>T</w:t>
        </w:r>
        <w:r w:rsidR="00B527AE" w:rsidRPr="00BC1D9C">
          <w:rPr>
            <w:rStyle w:val="Hyperlink"/>
            <w:color w:val="auto"/>
            <w:u w:val="none"/>
          </w:rPr>
          <w:t xml:space="preserve">est </w:t>
        </w:r>
        <w:r w:rsidR="006A4956" w:rsidRPr="00BC1D9C">
          <w:rPr>
            <w:rStyle w:val="Hyperlink"/>
            <w:color w:val="auto"/>
            <w:u w:val="none"/>
          </w:rPr>
          <w:t>C</w:t>
        </w:r>
        <w:r w:rsidR="00B527AE" w:rsidRPr="00BC1D9C">
          <w:rPr>
            <w:rStyle w:val="Hyperlink"/>
            <w:color w:val="auto"/>
            <w:u w:val="none"/>
          </w:rPr>
          <w:t>ases</w:t>
        </w:r>
      </w:hyperlink>
      <w:r w:rsidR="00B527AE" w:rsidRPr="00BC1D9C">
        <w:t xml:space="preserve"> are run </w:t>
      </w:r>
      <w:r w:rsidR="00582A06">
        <w:t>from</w:t>
      </w:r>
      <w:r w:rsidR="00B527AE" w:rsidRPr="00BC1D9C">
        <w:t xml:space="preserve"> the Test Suit</w:t>
      </w:r>
      <w:r w:rsidR="00582A06">
        <w:t xml:space="preserve">e on the </w:t>
      </w:r>
      <w:r w:rsidR="006F56BC" w:rsidRPr="00D01B51">
        <w:rPr>
          <w:b/>
          <w:bCs/>
        </w:rPr>
        <w:t>Driver computer</w:t>
      </w:r>
      <w:r w:rsidR="00DA67CA" w:rsidRPr="00BC1D9C">
        <w:t>.</w:t>
      </w:r>
    </w:p>
    <w:p w14:paraId="6D9D6F2C" w14:textId="77777777" w:rsidR="00052129" w:rsidRDefault="00052129" w:rsidP="009E199B">
      <w:pPr>
        <w:pStyle w:val="NormalLineSpacing"/>
      </w:pPr>
    </w:p>
    <w:p w14:paraId="49C37F2A" w14:textId="350BAD2E" w:rsidR="00710379" w:rsidRDefault="00AC4817" w:rsidP="00026229">
      <w:pPr>
        <w:pStyle w:val="Normal2"/>
        <w:ind w:left="360"/>
      </w:pPr>
      <w:r>
        <w:object w:dxaOrig="7886" w:dyaOrig="4920" w14:anchorId="622AFCA5">
          <v:shape id="_x0000_i1028" type="#_x0000_t75" style="width:479.45pt;height:311.45pt" o:ole="">
            <v:imagedata r:id="rId23" o:title=""/>
          </v:shape>
          <o:OLEObject Type="Embed" ProgID="Visio.Drawing.15" ShapeID="_x0000_i1028" DrawAspect="Content" ObjectID="_1755406813" r:id="rId24"/>
        </w:object>
      </w:r>
    </w:p>
    <w:p w14:paraId="67E1DABF" w14:textId="77777777" w:rsidR="00D76C9F" w:rsidRDefault="00D76C9F" w:rsidP="005A3588">
      <w:pPr>
        <w:pStyle w:val="NormalLineSpacing"/>
      </w:pPr>
    </w:p>
    <w:p w14:paraId="741B404A" w14:textId="59315E9E" w:rsidR="00E918D9" w:rsidRPr="008A2DB6" w:rsidRDefault="008A2DB6" w:rsidP="008A2DB6">
      <w:pPr>
        <w:pStyle w:val="Caption"/>
        <w:ind w:left="1080"/>
        <w:rPr>
          <w:b/>
          <w:bCs/>
          <w:i w:val="0"/>
          <w:iCs w:val="0"/>
          <w:sz w:val="22"/>
          <w:szCs w:val="22"/>
        </w:rPr>
      </w:pPr>
      <w:bookmarkStart w:id="111" w:name="_Ref111847377"/>
      <w:bookmarkStart w:id="112" w:name="_Toc113037809"/>
      <w:r w:rsidRPr="008A2DB6">
        <w:rPr>
          <w:b/>
          <w:bCs/>
          <w:i w:val="0"/>
          <w:iCs w:val="0"/>
          <w:sz w:val="22"/>
          <w:szCs w:val="22"/>
        </w:rPr>
        <w:t xml:space="preserve">Figure </w:t>
      </w:r>
      <w:r w:rsidRPr="008A2DB6">
        <w:rPr>
          <w:b/>
          <w:bCs/>
          <w:i w:val="0"/>
          <w:iCs w:val="0"/>
          <w:sz w:val="22"/>
          <w:szCs w:val="22"/>
        </w:rPr>
        <w:fldChar w:fldCharType="begin"/>
      </w:r>
      <w:r w:rsidRPr="008A2DB6">
        <w:rPr>
          <w:b/>
          <w:bCs/>
          <w:i w:val="0"/>
          <w:iCs w:val="0"/>
          <w:sz w:val="22"/>
          <w:szCs w:val="22"/>
        </w:rPr>
        <w:instrText xml:space="preserve"> SEQ Figure \* ARABIC </w:instrText>
      </w:r>
      <w:r w:rsidRPr="008A2DB6">
        <w:rPr>
          <w:b/>
          <w:bCs/>
          <w:i w:val="0"/>
          <w:iCs w:val="0"/>
          <w:sz w:val="22"/>
          <w:szCs w:val="22"/>
        </w:rPr>
        <w:fldChar w:fldCharType="separate"/>
      </w:r>
      <w:r w:rsidR="00A158CE">
        <w:rPr>
          <w:b/>
          <w:bCs/>
          <w:i w:val="0"/>
          <w:iCs w:val="0"/>
          <w:noProof/>
          <w:sz w:val="22"/>
          <w:szCs w:val="22"/>
        </w:rPr>
        <w:t>3</w:t>
      </w:r>
      <w:r w:rsidRPr="008A2DB6">
        <w:rPr>
          <w:b/>
          <w:bCs/>
          <w:i w:val="0"/>
          <w:iCs w:val="0"/>
          <w:sz w:val="22"/>
          <w:szCs w:val="22"/>
        </w:rPr>
        <w:fldChar w:fldCharType="end"/>
      </w:r>
      <w:bookmarkEnd w:id="111"/>
      <w:r w:rsidRPr="008A2DB6">
        <w:rPr>
          <w:b/>
          <w:bCs/>
          <w:i w:val="0"/>
          <w:iCs w:val="0"/>
          <w:sz w:val="22"/>
          <w:szCs w:val="22"/>
        </w:rPr>
        <w:t xml:space="preserve">. SMB2 protocol messages </w:t>
      </w:r>
      <w:r w:rsidR="00332E39" w:rsidRPr="008A2DB6">
        <w:rPr>
          <w:b/>
          <w:bCs/>
          <w:i w:val="0"/>
          <w:iCs w:val="0"/>
          <w:sz w:val="22"/>
          <w:szCs w:val="22"/>
        </w:rPr>
        <w:t>example:</w:t>
      </w:r>
      <w:r w:rsidRPr="008A2DB6">
        <w:rPr>
          <w:b/>
          <w:bCs/>
          <w:i w:val="0"/>
          <w:iCs w:val="0"/>
          <w:sz w:val="22"/>
          <w:szCs w:val="22"/>
        </w:rPr>
        <w:t xml:space="preserve"> Setting up an SMB2 share </w:t>
      </w:r>
      <w:proofErr w:type="gramStart"/>
      <w:r w:rsidRPr="008A2DB6">
        <w:rPr>
          <w:b/>
          <w:bCs/>
          <w:i w:val="0"/>
          <w:iCs w:val="0"/>
          <w:sz w:val="22"/>
          <w:szCs w:val="22"/>
        </w:rPr>
        <w:t>connection</w:t>
      </w:r>
      <w:bookmarkEnd w:id="112"/>
      <w:proofErr w:type="gramEnd"/>
    </w:p>
    <w:p w14:paraId="6FFC2E7B" w14:textId="2E3F1432" w:rsidR="00C474DA" w:rsidRPr="00E918D9" w:rsidRDefault="00E66853" w:rsidP="00E66853">
      <w:pPr>
        <w:pStyle w:val="NormalLineSpacing"/>
      </w:pPr>
      <w:r>
        <w:tab/>
      </w:r>
    </w:p>
    <w:p w14:paraId="0B0BFD82" w14:textId="0642B7F0" w:rsidR="002D61AA" w:rsidRDefault="00710379" w:rsidP="00B43C3C">
      <w:pPr>
        <w:pStyle w:val="Normal2"/>
        <w:numPr>
          <w:ilvl w:val="0"/>
          <w:numId w:val="8"/>
        </w:numPr>
        <w:ind w:left="1080"/>
      </w:pPr>
      <w:bookmarkStart w:id="113" w:name="_Ref108526769"/>
      <w:r>
        <w:t>The SMB</w:t>
      </w:r>
      <w:r w:rsidR="00883B34">
        <w:t>2</w:t>
      </w:r>
      <w:r>
        <w:t xml:space="preserve"> client sends a </w:t>
      </w:r>
      <w:proofErr w:type="spellStart"/>
      <w:r w:rsidR="00591B93" w:rsidRPr="00591B93">
        <w:rPr>
          <w:b/>
        </w:rPr>
        <w:t>N</w:t>
      </w:r>
      <w:r w:rsidR="00C474DA" w:rsidRPr="00591B93">
        <w:rPr>
          <w:b/>
        </w:rPr>
        <w:t>egotiate</w:t>
      </w:r>
      <w:r w:rsidR="00591B93" w:rsidRPr="00591B93">
        <w:rPr>
          <w:b/>
        </w:rPr>
        <w:t>R</w:t>
      </w:r>
      <w:r w:rsidRPr="00591B93">
        <w:rPr>
          <w:b/>
        </w:rPr>
        <w:t>equest</w:t>
      </w:r>
      <w:proofErr w:type="spellEnd"/>
      <w:r>
        <w:t xml:space="preserve"> to the SMB server </w:t>
      </w:r>
      <w:r w:rsidR="00C474DA">
        <w:t xml:space="preserve">to establish the </w:t>
      </w:r>
      <w:hyperlink w:anchor="ServerMessageBlockProtocol_trm" w:history="1">
        <w:r w:rsidR="00C474DA" w:rsidRPr="004D1963">
          <w:rPr>
            <w:rStyle w:val="Hyperlink"/>
            <w:b/>
            <w:color w:val="00B050"/>
            <w:u w:val="none"/>
          </w:rPr>
          <w:t>SMB protocol</w:t>
        </w:r>
      </w:hyperlink>
      <w:r w:rsidR="00F93BB6">
        <w:t xml:space="preserve"> </w:t>
      </w:r>
      <w:r w:rsidR="00C474DA">
        <w:t>version</w:t>
      </w:r>
      <w:r w:rsidR="00F93BB6">
        <w:t xml:space="preserve"> or </w:t>
      </w:r>
      <w:r w:rsidR="00F93BB6" w:rsidRPr="00F93BB6">
        <w:rPr>
          <w:i/>
        </w:rPr>
        <w:t>dialect</w:t>
      </w:r>
      <w:r w:rsidR="00C474DA">
        <w:t xml:space="preserve"> in use by the client</w:t>
      </w:r>
      <w:r w:rsidR="00F93BB6">
        <w:t xml:space="preserve"> (SMB</w:t>
      </w:r>
      <w:r w:rsidR="00883B34">
        <w:t>2</w:t>
      </w:r>
      <w:r w:rsidR="00F93BB6">
        <w:t>, SMB</w:t>
      </w:r>
      <w:r w:rsidR="00883B34">
        <w:t>3</w:t>
      </w:r>
      <w:r w:rsidR="00F93BB6">
        <w:t xml:space="preserve">, </w:t>
      </w:r>
      <w:r w:rsidR="00CE2174">
        <w:t>and so on</w:t>
      </w:r>
      <w:r w:rsidR="00BE0714">
        <w:t>).</w:t>
      </w:r>
      <w:bookmarkEnd w:id="113"/>
    </w:p>
    <w:p w14:paraId="237220F0" w14:textId="67F48ECB" w:rsidR="00C474DA" w:rsidRDefault="00C474DA" w:rsidP="00B43C3C">
      <w:pPr>
        <w:pStyle w:val="Normal2"/>
        <w:numPr>
          <w:ilvl w:val="0"/>
          <w:numId w:val="8"/>
        </w:numPr>
        <w:ind w:left="1080"/>
      </w:pPr>
      <w:r>
        <w:t>The SMB</w:t>
      </w:r>
      <w:r w:rsidR="00883B34">
        <w:t>2</w:t>
      </w:r>
      <w:r>
        <w:t xml:space="preserve"> server acknowledges the </w:t>
      </w:r>
      <w:r w:rsidR="00735E2C">
        <w:t xml:space="preserve">client’s </w:t>
      </w:r>
      <w:hyperlink w:anchor="SMBDialect_trm" w:history="1">
        <w:r w:rsidR="00667730" w:rsidRPr="00667730">
          <w:rPr>
            <w:rStyle w:val="Hyperlink"/>
            <w:b/>
            <w:color w:val="00B050"/>
            <w:u w:val="none"/>
          </w:rPr>
          <w:t xml:space="preserve">SMB </w:t>
        </w:r>
        <w:r w:rsidRPr="00667730">
          <w:rPr>
            <w:rStyle w:val="Hyperlink"/>
            <w:b/>
            <w:color w:val="00B050"/>
            <w:u w:val="none"/>
          </w:rPr>
          <w:t>dialect</w:t>
        </w:r>
      </w:hyperlink>
      <w:r>
        <w:t xml:space="preserve"> and sends an SMB</w:t>
      </w:r>
      <w:r w:rsidR="00883B34">
        <w:t>2</w:t>
      </w:r>
      <w:r>
        <w:t xml:space="preserve"> </w:t>
      </w:r>
      <w:proofErr w:type="spellStart"/>
      <w:r w:rsidR="00591B93" w:rsidRPr="00591B93">
        <w:rPr>
          <w:b/>
        </w:rPr>
        <w:t>N</w:t>
      </w:r>
      <w:r w:rsidRPr="00591B93">
        <w:rPr>
          <w:b/>
        </w:rPr>
        <w:t>egotiate</w:t>
      </w:r>
      <w:r w:rsidR="00591B93" w:rsidRPr="00591B93">
        <w:rPr>
          <w:b/>
        </w:rPr>
        <w:t>R</w:t>
      </w:r>
      <w:r w:rsidRPr="00591B93">
        <w:rPr>
          <w:b/>
        </w:rPr>
        <w:t>esponse</w:t>
      </w:r>
      <w:proofErr w:type="spellEnd"/>
      <w:r w:rsidR="00067013">
        <w:t xml:space="preserve"> </w:t>
      </w:r>
      <w:r w:rsidR="00D77CAC">
        <w:t xml:space="preserve">message </w:t>
      </w:r>
      <w:r w:rsidR="00067013">
        <w:t xml:space="preserve">back to the </w:t>
      </w:r>
      <w:r w:rsidR="00D77CAC">
        <w:t>SMB</w:t>
      </w:r>
      <w:r w:rsidR="00883B34">
        <w:t>2</w:t>
      </w:r>
      <w:r w:rsidR="00D77CAC">
        <w:t xml:space="preserve"> </w:t>
      </w:r>
      <w:r w:rsidR="00067013">
        <w:t>client</w:t>
      </w:r>
      <w:r>
        <w:t>.</w:t>
      </w:r>
    </w:p>
    <w:p w14:paraId="60F9094A" w14:textId="05574B22" w:rsidR="003639DD" w:rsidRDefault="003639DD" w:rsidP="00B43C3C">
      <w:pPr>
        <w:pStyle w:val="Normal2"/>
        <w:numPr>
          <w:ilvl w:val="0"/>
          <w:numId w:val="8"/>
        </w:numPr>
        <w:ind w:left="1080"/>
      </w:pPr>
      <w:r>
        <w:t>The SMB</w:t>
      </w:r>
      <w:r w:rsidR="00883B34">
        <w:t>2</w:t>
      </w:r>
      <w:r>
        <w:t xml:space="preserve"> client queries </w:t>
      </w:r>
      <w:r w:rsidR="00D77CAC">
        <w:t>a security service</w:t>
      </w:r>
      <w:r>
        <w:t xml:space="preserve"> for an </w:t>
      </w:r>
      <w:hyperlink w:anchor="AuthToken_trm" w:history="1">
        <w:r w:rsidR="00AB2600">
          <w:rPr>
            <w:rStyle w:val="Hyperlink"/>
            <w:b/>
            <w:color w:val="00B050"/>
            <w:u w:val="none"/>
          </w:rPr>
          <w:t>A</w:t>
        </w:r>
        <w:r w:rsidRPr="00667730">
          <w:rPr>
            <w:rStyle w:val="Hyperlink"/>
            <w:b/>
            <w:color w:val="00B050"/>
            <w:u w:val="none"/>
          </w:rPr>
          <w:t>uthentication token</w:t>
        </w:r>
      </w:hyperlink>
      <w:r>
        <w:t xml:space="preserve"> and sends a </w:t>
      </w:r>
      <w:r w:rsidR="00591B93" w:rsidRPr="00591B93">
        <w:rPr>
          <w:b/>
        </w:rPr>
        <w:t>S</w:t>
      </w:r>
      <w:r w:rsidRPr="00591B93">
        <w:rPr>
          <w:b/>
        </w:rPr>
        <w:t>etup</w:t>
      </w:r>
      <w:r w:rsidR="00591B93" w:rsidRPr="00591B93">
        <w:rPr>
          <w:b/>
        </w:rPr>
        <w:t>R</w:t>
      </w:r>
      <w:r w:rsidRPr="00591B93">
        <w:rPr>
          <w:b/>
        </w:rPr>
        <w:t>equest</w:t>
      </w:r>
      <w:r w:rsidR="00591B93" w:rsidRPr="00591B93">
        <w:rPr>
          <w:b/>
        </w:rPr>
        <w:t>1</w:t>
      </w:r>
      <w:r>
        <w:t xml:space="preserve"> </w:t>
      </w:r>
      <w:r w:rsidR="006624E8">
        <w:t xml:space="preserve">message </w:t>
      </w:r>
      <w:r>
        <w:t xml:space="preserve">to the </w:t>
      </w:r>
      <w:r w:rsidR="00D77CAC">
        <w:t>SMB</w:t>
      </w:r>
      <w:r w:rsidR="00883B34">
        <w:t>2</w:t>
      </w:r>
      <w:r w:rsidR="00D77CAC">
        <w:t xml:space="preserve"> </w:t>
      </w:r>
      <w:r>
        <w:t>server.</w:t>
      </w:r>
    </w:p>
    <w:p w14:paraId="2539A97E" w14:textId="0FF15891" w:rsidR="00591B93" w:rsidRDefault="003639DD" w:rsidP="00B43C3C">
      <w:pPr>
        <w:pStyle w:val="Normal2"/>
        <w:numPr>
          <w:ilvl w:val="0"/>
          <w:numId w:val="8"/>
        </w:numPr>
        <w:ind w:left="1080"/>
      </w:pPr>
      <w:r>
        <w:t xml:space="preserve">The </w:t>
      </w:r>
      <w:r w:rsidR="006F1E96">
        <w:t>S</w:t>
      </w:r>
      <w:r>
        <w:t>MB</w:t>
      </w:r>
      <w:r w:rsidR="00F46D89">
        <w:t>2</w:t>
      </w:r>
      <w:r>
        <w:t xml:space="preserve"> s</w:t>
      </w:r>
      <w:r w:rsidR="006F1E96">
        <w:t xml:space="preserve">erver responds with a </w:t>
      </w:r>
      <w:r w:rsidR="00D77CAC" w:rsidRPr="00D77CAC">
        <w:rPr>
          <w:b/>
        </w:rPr>
        <w:t>S</w:t>
      </w:r>
      <w:r w:rsidR="006F1E96" w:rsidRPr="00D77CAC">
        <w:rPr>
          <w:b/>
        </w:rPr>
        <w:t>etup</w:t>
      </w:r>
      <w:r w:rsidR="00D77CAC" w:rsidRPr="00D77CAC">
        <w:rPr>
          <w:b/>
        </w:rPr>
        <w:t>R</w:t>
      </w:r>
      <w:r w:rsidR="006F1E96" w:rsidRPr="00D77CAC">
        <w:rPr>
          <w:b/>
        </w:rPr>
        <w:t>esponse</w:t>
      </w:r>
      <w:r w:rsidR="00D77CAC" w:rsidRPr="00D77CAC">
        <w:rPr>
          <w:b/>
        </w:rPr>
        <w:t>1</w:t>
      </w:r>
      <w:r w:rsidR="006F1E96">
        <w:t xml:space="preserve"> </w:t>
      </w:r>
      <w:r w:rsidR="00D77CAC">
        <w:t xml:space="preserve">message </w:t>
      </w:r>
      <w:r w:rsidR="006F1E96">
        <w:t xml:space="preserve">containing the </w:t>
      </w:r>
      <w:r w:rsidR="00D77CAC">
        <w:t xml:space="preserve">authentication </w:t>
      </w:r>
      <w:del w:id="114" w:author="Joe Tornese" w:date="2023-08-22T15:31:00Z">
        <w:r w:rsidR="006F1E96" w:rsidDel="00E67E97">
          <w:delText xml:space="preserve"> </w:delText>
        </w:r>
      </w:del>
      <w:r w:rsidR="006F1E96">
        <w:t>token and requests further processing</w:t>
      </w:r>
      <w:r>
        <w:t xml:space="preserve"> from the </w:t>
      </w:r>
      <w:r w:rsidR="00D77CAC">
        <w:t>SMB</w:t>
      </w:r>
      <w:r w:rsidR="00F46D89">
        <w:t>2</w:t>
      </w:r>
      <w:r w:rsidR="00D77CAC">
        <w:t xml:space="preserve"> </w:t>
      </w:r>
      <w:r>
        <w:t>client</w:t>
      </w:r>
      <w:r w:rsidR="006F1E96">
        <w:t>.</w:t>
      </w:r>
    </w:p>
    <w:p w14:paraId="786AF461" w14:textId="6D675773" w:rsidR="00604260" w:rsidRDefault="00591B93" w:rsidP="00B43C3C">
      <w:pPr>
        <w:pStyle w:val="Normal2"/>
        <w:numPr>
          <w:ilvl w:val="0"/>
          <w:numId w:val="8"/>
        </w:numPr>
        <w:ind w:left="1080"/>
      </w:pPr>
      <w:r>
        <w:t>The SMB</w:t>
      </w:r>
      <w:r w:rsidR="00F46D89">
        <w:t>2</w:t>
      </w:r>
      <w:r>
        <w:t xml:space="preserve"> c</w:t>
      </w:r>
      <w:r w:rsidR="006F1E96">
        <w:t xml:space="preserve">lient performs processing on the </w:t>
      </w:r>
      <w:r w:rsidR="00D77CAC">
        <w:t>authentication</w:t>
      </w:r>
      <w:r w:rsidR="006F1E96">
        <w:t xml:space="preserve"> token and passes it</w:t>
      </w:r>
      <w:r w:rsidR="00B23BA9">
        <w:t>,</w:t>
      </w:r>
      <w:r w:rsidR="006F1E96">
        <w:t xml:space="preserve"> along with a </w:t>
      </w:r>
      <w:proofErr w:type="spellStart"/>
      <w:r w:rsidR="006F1E96">
        <w:t>SessionId</w:t>
      </w:r>
      <w:proofErr w:type="spellEnd"/>
      <w:r w:rsidR="00B23BA9">
        <w:t>,</w:t>
      </w:r>
      <w:r w:rsidR="006F1E96">
        <w:t xml:space="preserve"> in </w:t>
      </w:r>
      <w:r w:rsidR="00D77CAC">
        <w:t xml:space="preserve">a </w:t>
      </w:r>
      <w:r w:rsidR="00D77CAC" w:rsidRPr="00D77CAC">
        <w:rPr>
          <w:b/>
        </w:rPr>
        <w:t>S</w:t>
      </w:r>
      <w:r w:rsidR="006F1E96" w:rsidRPr="00D77CAC">
        <w:rPr>
          <w:b/>
        </w:rPr>
        <w:t>etup</w:t>
      </w:r>
      <w:r w:rsidR="00D77CAC" w:rsidRPr="00D77CAC">
        <w:rPr>
          <w:b/>
        </w:rPr>
        <w:t>R</w:t>
      </w:r>
      <w:r w:rsidR="006F1E96" w:rsidRPr="00D77CAC">
        <w:rPr>
          <w:b/>
        </w:rPr>
        <w:t>equest</w:t>
      </w:r>
      <w:r w:rsidR="00D77CAC" w:rsidRPr="00D77CAC">
        <w:rPr>
          <w:b/>
        </w:rPr>
        <w:t>2</w:t>
      </w:r>
      <w:r w:rsidR="00D77CAC">
        <w:t xml:space="preserve"> message</w:t>
      </w:r>
      <w:r w:rsidR="006F1E96">
        <w:t xml:space="preserve"> to the </w:t>
      </w:r>
      <w:r w:rsidR="00D77CAC">
        <w:t>SMB</w:t>
      </w:r>
      <w:r w:rsidR="00F46D89">
        <w:t>2</w:t>
      </w:r>
      <w:r w:rsidR="00D77CAC">
        <w:t xml:space="preserve"> </w:t>
      </w:r>
      <w:r w:rsidR="006F1E96">
        <w:t>server.</w:t>
      </w:r>
    </w:p>
    <w:p w14:paraId="041DE539" w14:textId="0A62A2F9" w:rsidR="00604260" w:rsidRDefault="00604260" w:rsidP="00B43C3C">
      <w:pPr>
        <w:pStyle w:val="Normal2"/>
        <w:numPr>
          <w:ilvl w:val="0"/>
          <w:numId w:val="8"/>
        </w:numPr>
        <w:ind w:left="1080"/>
      </w:pPr>
      <w:r>
        <w:t>The SMB</w:t>
      </w:r>
      <w:r w:rsidR="00F46D89">
        <w:t>2</w:t>
      </w:r>
      <w:r>
        <w:t xml:space="preserve"> s</w:t>
      </w:r>
      <w:r w:rsidR="006F1E96">
        <w:t xml:space="preserve">erver processes the </w:t>
      </w:r>
      <w:r>
        <w:t xml:space="preserve">authentication </w:t>
      </w:r>
      <w:r w:rsidR="006F1E96">
        <w:t xml:space="preserve">token and sends </w:t>
      </w:r>
      <w:r>
        <w:t xml:space="preserve">a </w:t>
      </w:r>
      <w:r w:rsidRPr="00604260">
        <w:rPr>
          <w:b/>
        </w:rPr>
        <w:t>SetupResponse2</w:t>
      </w:r>
      <w:r>
        <w:t xml:space="preserve"> message </w:t>
      </w:r>
      <w:r w:rsidR="006F1E96">
        <w:t xml:space="preserve">back to the </w:t>
      </w:r>
      <w:r>
        <w:t>SMB</w:t>
      </w:r>
      <w:r w:rsidR="00F46D89">
        <w:t>2</w:t>
      </w:r>
      <w:r>
        <w:t xml:space="preserve"> </w:t>
      </w:r>
      <w:r w:rsidR="006F1E96">
        <w:t>client with a success status code.</w:t>
      </w:r>
    </w:p>
    <w:p w14:paraId="0AD915B0" w14:textId="41E6F3D4" w:rsidR="00604260" w:rsidRDefault="00604260" w:rsidP="00B43C3C">
      <w:pPr>
        <w:pStyle w:val="Normal2"/>
        <w:numPr>
          <w:ilvl w:val="0"/>
          <w:numId w:val="8"/>
        </w:numPr>
        <w:ind w:left="1080"/>
      </w:pPr>
      <w:r>
        <w:t>The SMB</w:t>
      </w:r>
      <w:r w:rsidR="00F46D89">
        <w:t>2</w:t>
      </w:r>
      <w:r>
        <w:t xml:space="preserve"> c</w:t>
      </w:r>
      <w:r w:rsidR="006F1E96">
        <w:t xml:space="preserve">lient completes the authentication </w:t>
      </w:r>
      <w:r>
        <w:t xml:space="preserve">process </w:t>
      </w:r>
      <w:r w:rsidR="006F1E96">
        <w:t xml:space="preserve">and sends a </w:t>
      </w:r>
      <w:proofErr w:type="spellStart"/>
      <w:r w:rsidRPr="00604260">
        <w:rPr>
          <w:b/>
        </w:rPr>
        <w:t>C</w:t>
      </w:r>
      <w:r w:rsidR="006F1E96" w:rsidRPr="00604260">
        <w:rPr>
          <w:b/>
        </w:rPr>
        <w:t>onnect</w:t>
      </w:r>
      <w:r w:rsidRPr="00604260">
        <w:rPr>
          <w:b/>
        </w:rPr>
        <w:t>R</w:t>
      </w:r>
      <w:r w:rsidR="006F1E96" w:rsidRPr="00604260">
        <w:rPr>
          <w:b/>
        </w:rPr>
        <w:t>equest</w:t>
      </w:r>
      <w:proofErr w:type="spellEnd"/>
      <w:r w:rsidR="006F1E96">
        <w:t xml:space="preserve"> </w:t>
      </w:r>
      <w:r w:rsidR="00B23BA9">
        <w:t>message to the SMB</w:t>
      </w:r>
      <w:r w:rsidR="00F46D89">
        <w:t>2</w:t>
      </w:r>
      <w:r w:rsidR="00B23BA9">
        <w:t xml:space="preserve"> server </w:t>
      </w:r>
      <w:r>
        <w:t>containing</w:t>
      </w:r>
      <w:r w:rsidR="006F1E96">
        <w:t xml:space="preserve"> </w:t>
      </w:r>
      <w:r w:rsidR="003D3864">
        <w:t>a</w:t>
      </w:r>
      <w:r w:rsidR="006F1E96">
        <w:t xml:space="preserve"> </w:t>
      </w:r>
      <w:proofErr w:type="spellStart"/>
      <w:r w:rsidR="006F1E96">
        <w:t>SessionId</w:t>
      </w:r>
      <w:proofErr w:type="spellEnd"/>
      <w:r w:rsidR="006F1E96">
        <w:t xml:space="preserve"> and the name of the share to connect to.</w:t>
      </w:r>
    </w:p>
    <w:p w14:paraId="7B64FB6C" w14:textId="28789E60" w:rsidR="002D61AA" w:rsidRDefault="006F1E96" w:rsidP="00B43C3C">
      <w:pPr>
        <w:pStyle w:val="Normal2"/>
        <w:numPr>
          <w:ilvl w:val="0"/>
          <w:numId w:val="8"/>
        </w:numPr>
        <w:ind w:left="1080"/>
      </w:pPr>
      <w:r>
        <w:t xml:space="preserve">The </w:t>
      </w:r>
      <w:r w:rsidR="00604260">
        <w:t>SMB</w:t>
      </w:r>
      <w:r w:rsidR="00F46D89">
        <w:t>2</w:t>
      </w:r>
      <w:r w:rsidR="00604260">
        <w:t xml:space="preserve"> </w:t>
      </w:r>
      <w:r>
        <w:t xml:space="preserve">server </w:t>
      </w:r>
      <w:r w:rsidR="00B23BA9">
        <w:t xml:space="preserve">enables the connection and </w:t>
      </w:r>
      <w:r>
        <w:t xml:space="preserve">sends a </w:t>
      </w:r>
      <w:proofErr w:type="spellStart"/>
      <w:r w:rsidR="00604260" w:rsidRPr="00604260">
        <w:rPr>
          <w:b/>
        </w:rPr>
        <w:t>C</w:t>
      </w:r>
      <w:r w:rsidRPr="00604260">
        <w:rPr>
          <w:b/>
        </w:rPr>
        <w:t>onne</w:t>
      </w:r>
      <w:r w:rsidR="00604260" w:rsidRPr="00604260">
        <w:rPr>
          <w:b/>
        </w:rPr>
        <w:t>ctR</w:t>
      </w:r>
      <w:r w:rsidRPr="00604260">
        <w:rPr>
          <w:b/>
        </w:rPr>
        <w:t>esponse</w:t>
      </w:r>
      <w:proofErr w:type="spellEnd"/>
      <w:r>
        <w:t xml:space="preserve"> message contai</w:t>
      </w:r>
      <w:r w:rsidR="00525359">
        <w:t>ning</w:t>
      </w:r>
      <w:r>
        <w:t xml:space="preserve"> a success status code and other session information</w:t>
      </w:r>
      <w:r w:rsidR="00525359">
        <w:t xml:space="preserve"> to the SMB</w:t>
      </w:r>
      <w:r w:rsidR="00F46D89">
        <w:t>2</w:t>
      </w:r>
      <w:r w:rsidR="00525359">
        <w:t xml:space="preserve"> client</w:t>
      </w:r>
      <w:r>
        <w:t>.</w:t>
      </w:r>
    </w:p>
    <w:p w14:paraId="5482FFFB" w14:textId="77777777" w:rsidR="00B23BA9" w:rsidRDefault="00B23BA9" w:rsidP="005A3588">
      <w:pPr>
        <w:pStyle w:val="NormalLineSpacing"/>
      </w:pPr>
    </w:p>
    <w:p w14:paraId="48F2C487" w14:textId="0A7F7953" w:rsidR="00B23BA9" w:rsidRDefault="00453117" w:rsidP="00BC1D9C">
      <w:pPr>
        <w:pStyle w:val="Normal2"/>
      </w:pPr>
      <w:r>
        <w:t xml:space="preserve">To </w:t>
      </w:r>
      <w:r w:rsidR="00E67E97">
        <w:t>summarize,</w:t>
      </w:r>
      <w:r>
        <w:t xml:space="preserve"> w</w:t>
      </w:r>
      <w:r w:rsidR="00604260">
        <w:t xml:space="preserve">hen the </w:t>
      </w:r>
      <w:hyperlink w:anchor="FileServerSMBTestSuite_trm" w:history="1">
        <w:r w:rsidR="00604260" w:rsidRPr="001369F6">
          <w:rPr>
            <w:rStyle w:val="Hyperlink"/>
            <w:b/>
            <w:color w:val="00B050"/>
            <w:u w:val="none"/>
          </w:rPr>
          <w:t>File Server</w:t>
        </w:r>
        <w:r w:rsidR="00EE6F97">
          <w:rPr>
            <w:rStyle w:val="Hyperlink"/>
            <w:b/>
            <w:color w:val="00B050"/>
            <w:u w:val="none"/>
          </w:rPr>
          <w:t>-</w:t>
        </w:r>
        <w:r w:rsidR="00604260" w:rsidRPr="001369F6">
          <w:rPr>
            <w:rStyle w:val="Hyperlink"/>
            <w:b/>
            <w:color w:val="00B050"/>
            <w:u w:val="none"/>
          </w:rPr>
          <w:t>SMB</w:t>
        </w:r>
        <w:r w:rsidR="00F46D89">
          <w:rPr>
            <w:rStyle w:val="Hyperlink"/>
            <w:b/>
            <w:color w:val="00B050"/>
            <w:u w:val="none"/>
          </w:rPr>
          <w:t>2</w:t>
        </w:r>
        <w:r w:rsidR="00604260" w:rsidRPr="001369F6">
          <w:rPr>
            <w:rStyle w:val="Hyperlink"/>
            <w:b/>
            <w:color w:val="00B050"/>
            <w:u w:val="none"/>
          </w:rPr>
          <w:t xml:space="preserve"> Test Suite</w:t>
        </w:r>
      </w:hyperlink>
      <w:r w:rsidR="00604260">
        <w:t xml:space="preserve"> performs tests, it begins by </w:t>
      </w:r>
      <w:r>
        <w:t>sending</w:t>
      </w:r>
      <w:r w:rsidR="00604260">
        <w:t xml:space="preserve"> requests from</w:t>
      </w:r>
      <w:r w:rsidR="00D04BB5">
        <w:t xml:space="preserve"> </w:t>
      </w:r>
      <w:r w:rsidR="00604260">
        <w:t xml:space="preserve">the </w:t>
      </w:r>
      <w:hyperlink w:anchor="DriverComputer_trm" w:history="1">
        <w:r w:rsidR="00604260" w:rsidRPr="00453117">
          <w:rPr>
            <w:rStyle w:val="Hyperlink"/>
            <w:b/>
            <w:color w:val="00B050"/>
            <w:u w:val="none"/>
          </w:rPr>
          <w:t>Driver computer</w:t>
        </w:r>
      </w:hyperlink>
      <w:r w:rsidR="00604260" w:rsidRPr="00453117">
        <w:rPr>
          <w:b/>
          <w:color w:val="00B050"/>
        </w:rPr>
        <w:t xml:space="preserve"> </w:t>
      </w:r>
      <w:r w:rsidR="00604260" w:rsidRPr="00453117">
        <w:t xml:space="preserve">and receiving responses from the </w:t>
      </w:r>
      <w:hyperlink w:anchor="SystemUnderTestComputer_trm" w:history="1">
        <w:r w:rsidR="00604260" w:rsidRPr="00453117">
          <w:rPr>
            <w:rStyle w:val="Hyperlink"/>
            <w:b/>
            <w:color w:val="00B050"/>
            <w:u w:val="none"/>
          </w:rPr>
          <w:t>SUT computer</w:t>
        </w:r>
      </w:hyperlink>
      <w:r w:rsidR="00604260">
        <w:t xml:space="preserve">, in a manner </w:t>
      </w:r>
      <w:r w:rsidR="00B23BA9">
        <w:t xml:space="preserve">that is </w:t>
      </w:r>
      <w:r w:rsidR="00604260">
        <w:t xml:space="preserve">similar to </w:t>
      </w:r>
      <w:r w:rsidR="00B23BA9">
        <w:t xml:space="preserve">the </w:t>
      </w:r>
      <w:r w:rsidR="008D1431">
        <w:t xml:space="preserve">message </w:t>
      </w:r>
      <w:r w:rsidR="00B23BA9">
        <w:t xml:space="preserve">sequences </w:t>
      </w:r>
      <w:r w:rsidR="00D04BB5">
        <w:t xml:space="preserve">shown </w:t>
      </w:r>
      <w:r w:rsidR="00D04BB5" w:rsidRPr="00DF5589">
        <w:t xml:space="preserve">in </w:t>
      </w:r>
      <w:r w:rsidR="001D4667" w:rsidRPr="00DF5589">
        <w:fldChar w:fldCharType="begin"/>
      </w:r>
      <w:r w:rsidR="001D4667" w:rsidRPr="00DF5589">
        <w:instrText xml:space="preserve"> REF _Ref111847377 \h  \* MERGEFORMAT </w:instrText>
      </w:r>
      <w:r w:rsidR="001D4667" w:rsidRPr="00DF5589">
        <w:fldChar w:fldCharType="separate"/>
      </w:r>
      <w:r w:rsidR="00A158CE" w:rsidRPr="00A158CE">
        <w:rPr>
          <w:b/>
          <w:bCs/>
          <w:sz w:val="22"/>
        </w:rPr>
        <w:t xml:space="preserve">Figure </w:t>
      </w:r>
      <w:r w:rsidR="00A158CE" w:rsidRPr="00A158CE">
        <w:rPr>
          <w:b/>
          <w:bCs/>
          <w:noProof/>
          <w:sz w:val="22"/>
        </w:rPr>
        <w:t>3</w:t>
      </w:r>
      <w:r w:rsidR="001D4667" w:rsidRPr="00DF5589">
        <w:fldChar w:fldCharType="end"/>
      </w:r>
      <w:r w:rsidR="00D04BB5">
        <w:t xml:space="preserve">. </w:t>
      </w:r>
      <w:del w:id="115" w:author="Joe Tornese" w:date="2023-08-22T15:33:00Z">
        <w:r w:rsidR="00B23BA9" w:rsidDel="00E67E97">
          <w:delText xml:space="preserve"> </w:delText>
        </w:r>
      </w:del>
      <w:r w:rsidR="00B23BA9">
        <w:t xml:space="preserve">After a session is successfully set up, the </w:t>
      </w:r>
      <w:r w:rsidR="00E918D9">
        <w:t xml:space="preserve">Test </w:t>
      </w:r>
      <w:r w:rsidR="00E918D9">
        <w:lastRenderedPageBreak/>
        <w:t xml:space="preserve">Suite </w:t>
      </w:r>
      <w:r w:rsidR="00B23BA9">
        <w:t xml:space="preserve">runs </w:t>
      </w:r>
      <w:r w:rsidR="00E918D9">
        <w:t xml:space="preserve">a host of preconfigured </w:t>
      </w:r>
      <w:r w:rsidR="00EE7E65">
        <w:t>T</w:t>
      </w:r>
      <w:r w:rsidR="00E918D9">
        <w:t xml:space="preserve">est </w:t>
      </w:r>
      <w:r w:rsidR="00EE7E65">
        <w:t>C</w:t>
      </w:r>
      <w:r w:rsidR="00E918D9">
        <w:t xml:space="preserve">ases that </w:t>
      </w:r>
      <w:r w:rsidR="00B23BA9">
        <w:t>utilize</w:t>
      </w:r>
      <w:r w:rsidR="00E918D9">
        <w:t xml:space="preserve"> important </w:t>
      </w:r>
      <w:r w:rsidR="00F91AE9">
        <w:t>features</w:t>
      </w:r>
      <w:r w:rsidR="00E918D9">
        <w:t xml:space="preserve"> </w:t>
      </w:r>
      <w:r w:rsidR="00874410">
        <w:t xml:space="preserve">and functions </w:t>
      </w:r>
      <w:r w:rsidR="00E918D9">
        <w:t>of the SMB</w:t>
      </w:r>
      <w:r w:rsidR="00CD76BB">
        <w:t>2</w:t>
      </w:r>
      <w:r w:rsidR="00E918D9">
        <w:t xml:space="preserve"> protocol</w:t>
      </w:r>
      <w:r w:rsidR="00B23BA9">
        <w:t xml:space="preserve"> </w:t>
      </w:r>
      <w:r w:rsidR="00CF7297">
        <w:t>and other</w:t>
      </w:r>
      <w:r w:rsidR="00E67E97">
        <w:t xml:space="preserve"> protocol</w:t>
      </w:r>
      <w:r w:rsidR="00CF7297">
        <w:t xml:space="preserve">s </w:t>
      </w:r>
      <w:r w:rsidR="00B23BA9">
        <w:t xml:space="preserve">to </w:t>
      </w:r>
      <w:r w:rsidR="00A54687">
        <w:t>assess</w:t>
      </w:r>
      <w:r w:rsidR="00B23BA9">
        <w:t xml:space="preserve"> the </w:t>
      </w:r>
      <w:r w:rsidR="00A54687">
        <w:t>system under test</w:t>
      </w:r>
      <w:r w:rsidR="00E918D9">
        <w:t>.</w:t>
      </w:r>
      <w:r w:rsidR="00F91AE9">
        <w:t xml:space="preserve"> </w:t>
      </w:r>
    </w:p>
    <w:p w14:paraId="1E96E321" w14:textId="1C09020A" w:rsidR="00C22AEF" w:rsidRPr="00E95B25" w:rsidRDefault="00F91AE9" w:rsidP="00BC1D9C">
      <w:pPr>
        <w:pStyle w:val="Normal2"/>
      </w:pPr>
      <w:r>
        <w:t xml:space="preserve">The </w:t>
      </w:r>
      <w:r w:rsidR="003569B8">
        <w:t>T</w:t>
      </w:r>
      <w:r w:rsidR="00B23BA9">
        <w:t xml:space="preserve">est </w:t>
      </w:r>
      <w:r w:rsidR="003569B8">
        <w:t>E</w:t>
      </w:r>
      <w:r>
        <w:t>nvironment in which this occurs is described in the sections that follow.</w:t>
      </w:r>
    </w:p>
    <w:p w14:paraId="2228BDFA" w14:textId="5FA93332" w:rsidR="004835C5" w:rsidRDefault="00E66829" w:rsidP="00BC1D9C">
      <w:pPr>
        <w:pStyle w:val="Heading2"/>
      </w:pPr>
      <w:bookmarkStart w:id="116" w:name="_3.4__Test"/>
      <w:bookmarkStart w:id="117" w:name="_3.4_Test_Environment"/>
      <w:bookmarkStart w:id="118" w:name="TestEnvironment"/>
      <w:bookmarkStart w:id="119" w:name="_Toc113037951"/>
      <w:bookmarkEnd w:id="116"/>
      <w:bookmarkEnd w:id="117"/>
      <w:r>
        <w:t>3</w:t>
      </w:r>
      <w:r w:rsidR="004B212D">
        <w:t>.</w:t>
      </w:r>
      <w:bookmarkEnd w:id="118"/>
      <w:r w:rsidR="00611EE5">
        <w:t xml:space="preserve">4 </w:t>
      </w:r>
      <w:r w:rsidR="004B212D">
        <w:t xml:space="preserve">Test </w:t>
      </w:r>
      <w:r w:rsidR="000D346C">
        <w:t>Environment</w:t>
      </w:r>
      <w:r w:rsidR="00902506">
        <w:t xml:space="preserve"> Architecture</w:t>
      </w:r>
      <w:bookmarkEnd w:id="119"/>
    </w:p>
    <w:p w14:paraId="4023F2C2" w14:textId="34EDBF55" w:rsidR="006538EB" w:rsidRDefault="00572053" w:rsidP="004123F2">
      <w:pPr>
        <w:pStyle w:val="Normal2"/>
      </w:pPr>
      <w:r w:rsidRPr="00BC1D9C">
        <w:t>T</w:t>
      </w:r>
      <w:r w:rsidR="000D346C" w:rsidRPr="00BC1D9C">
        <w:t xml:space="preserve">he </w:t>
      </w:r>
      <w:r w:rsidR="00CF7297" w:rsidRPr="00BC1D9C">
        <w:t>T</w:t>
      </w:r>
      <w:r w:rsidR="004B212D" w:rsidRPr="00BC1D9C">
        <w:t>est</w:t>
      </w:r>
      <w:r w:rsidR="00760369" w:rsidRPr="00BC1D9C">
        <w:t xml:space="preserve"> </w:t>
      </w:r>
      <w:r w:rsidR="00CF7297" w:rsidRPr="00BC1D9C">
        <w:t>E</w:t>
      </w:r>
      <w:r w:rsidR="00760369" w:rsidRPr="00BC1D9C">
        <w:t xml:space="preserve">nvironment </w:t>
      </w:r>
      <w:r w:rsidRPr="00BC1D9C">
        <w:t xml:space="preserve">consists of </w:t>
      </w:r>
      <w:r w:rsidR="00760369" w:rsidRPr="00BC1D9C">
        <w:t xml:space="preserve">an </w:t>
      </w:r>
      <w:hyperlink w:anchor="IsolatedNetwork_trm" w:history="1">
        <w:r w:rsidR="00760369" w:rsidRPr="00BC1D9C">
          <w:rPr>
            <w:rStyle w:val="Hyperlink"/>
            <w:color w:val="auto"/>
            <w:u w:val="none"/>
          </w:rPr>
          <w:t>isolated network</w:t>
        </w:r>
      </w:hyperlink>
      <w:r w:rsidR="00760369" w:rsidRPr="00BC1D9C">
        <w:t xml:space="preserve"> with a </w:t>
      </w:r>
      <w:hyperlink w:anchor="DriverComputer_trm" w:history="1">
        <w:r w:rsidR="00760369" w:rsidRPr="009021D5">
          <w:rPr>
            <w:rStyle w:val="Hyperlink"/>
            <w:b/>
            <w:bCs/>
            <w:color w:val="00B050"/>
            <w:u w:val="none"/>
          </w:rPr>
          <w:t>Driver computer</w:t>
        </w:r>
      </w:hyperlink>
      <w:r w:rsidR="003B316F" w:rsidRPr="00BC1D9C">
        <w:t xml:space="preserve"> (client) </w:t>
      </w:r>
      <w:r w:rsidR="00760369" w:rsidRPr="00BC1D9C">
        <w:t>and a</w:t>
      </w:r>
      <w:r w:rsidR="009021D5">
        <w:t>n</w:t>
      </w:r>
      <w:r w:rsidR="00760369" w:rsidRPr="00BC1D9C">
        <w:t xml:space="preserve"> </w:t>
      </w:r>
      <w:hyperlink w:anchor="SystemUnderTestComputer_trm" w:history="1">
        <w:r w:rsidR="00760369" w:rsidRPr="009021D5">
          <w:rPr>
            <w:rStyle w:val="Hyperlink"/>
            <w:b/>
            <w:bCs/>
            <w:color w:val="00B050"/>
            <w:u w:val="none"/>
          </w:rPr>
          <w:t>SUT</w:t>
        </w:r>
        <w:r w:rsidR="00D754B4" w:rsidRPr="009021D5">
          <w:rPr>
            <w:rStyle w:val="Hyperlink"/>
            <w:b/>
            <w:bCs/>
            <w:color w:val="00B050"/>
            <w:u w:val="none"/>
          </w:rPr>
          <w:t xml:space="preserve"> </w:t>
        </w:r>
        <w:r w:rsidR="00760369" w:rsidRPr="009021D5">
          <w:rPr>
            <w:rStyle w:val="Hyperlink"/>
            <w:b/>
            <w:bCs/>
            <w:color w:val="00B050"/>
            <w:u w:val="none"/>
          </w:rPr>
          <w:t>computer</w:t>
        </w:r>
      </w:hyperlink>
      <w:r w:rsidRPr="00BC1D9C">
        <w:t xml:space="preserve"> </w:t>
      </w:r>
      <w:r w:rsidR="003B316F" w:rsidRPr="00BC1D9C">
        <w:t xml:space="preserve">(server) </w:t>
      </w:r>
      <w:r w:rsidRPr="00BC1D9C">
        <w:t xml:space="preserve">hosted as </w:t>
      </w:r>
      <w:r w:rsidR="00A20B66" w:rsidRPr="00BC1D9C">
        <w:t xml:space="preserve">Azure </w:t>
      </w:r>
      <w:hyperlink w:anchor="VirtualMachine_trm" w:history="1">
        <w:r w:rsidR="00E67E97">
          <w:rPr>
            <w:rStyle w:val="Hyperlink"/>
            <w:b/>
            <w:color w:val="00B050"/>
            <w:u w:val="none"/>
          </w:rPr>
          <w:t>VMs</w:t>
        </w:r>
      </w:hyperlink>
      <w:r w:rsidRPr="00BC1D9C">
        <w:t xml:space="preserve"> in a </w:t>
      </w:r>
      <w:commentRangeStart w:id="120"/>
      <w:r w:rsidR="00EE6F97">
        <w:t>Domain</w:t>
      </w:r>
      <w:r w:rsidR="00EE6F97" w:rsidRPr="00BC1D9C">
        <w:t xml:space="preserve"> </w:t>
      </w:r>
      <w:commentRangeEnd w:id="120"/>
      <w:r w:rsidR="003D5AE2">
        <w:rPr>
          <w:rStyle w:val="CommentReference"/>
        </w:rPr>
        <w:commentReference w:id="120"/>
      </w:r>
      <w:r w:rsidRPr="00BC1D9C">
        <w:t xml:space="preserve">environment. Users will access the </w:t>
      </w:r>
      <w:r w:rsidR="004D1EA5" w:rsidRPr="004123F2">
        <w:rPr>
          <w:b/>
          <w:bCs/>
        </w:rPr>
        <w:t>PTM</w:t>
      </w:r>
      <w:r w:rsidR="004123F2">
        <w:rPr>
          <w:b/>
          <w:bCs/>
        </w:rPr>
        <w:t xml:space="preserve"> </w:t>
      </w:r>
      <w:r w:rsidR="004D1EA5" w:rsidRPr="004123F2">
        <w:rPr>
          <w:b/>
          <w:bCs/>
        </w:rPr>
        <w:t>S</w:t>
      </w:r>
      <w:r w:rsidR="004123F2">
        <w:rPr>
          <w:b/>
          <w:bCs/>
        </w:rPr>
        <w:t>ervice</w:t>
      </w:r>
      <w:r w:rsidR="004D1EA5">
        <w:t xml:space="preserve"> on the </w:t>
      </w:r>
      <w:r w:rsidR="004D1EA5" w:rsidRPr="004123F2">
        <w:rPr>
          <w:b/>
          <w:bCs/>
        </w:rPr>
        <w:t>Driver computer</w:t>
      </w:r>
      <w:r w:rsidR="004D1EA5">
        <w:t xml:space="preserve"> by </w:t>
      </w:r>
      <w:r w:rsidR="001A79BE">
        <w:t>entering the IP address of the Driver computer in a web browser</w:t>
      </w:r>
      <w:r w:rsidR="004D1EA5">
        <w:t>.</w:t>
      </w:r>
      <w:r w:rsidR="004123F2">
        <w:t xml:space="preserve"> </w:t>
      </w:r>
      <w:r w:rsidRPr="00BC1D9C">
        <w:t xml:space="preserve">The </w:t>
      </w:r>
      <w:r w:rsidR="003466C8" w:rsidRPr="00BC1D9C">
        <w:t xml:space="preserve">basic </w:t>
      </w:r>
      <w:r w:rsidRPr="00BC1D9C">
        <w:t>network configuration is shown in</w:t>
      </w:r>
      <w:r w:rsidR="00817645" w:rsidRPr="00BC1D9C">
        <w:t xml:space="preserve"> </w:t>
      </w:r>
      <w:r w:rsidR="009021D5">
        <w:t xml:space="preserve">the </w:t>
      </w:r>
      <w:r w:rsidR="001F1079">
        <w:t xml:space="preserve">following </w:t>
      </w:r>
      <w:r w:rsidR="009021D5">
        <w:t>figure</w:t>
      </w:r>
      <w:r w:rsidR="001F1079">
        <w:t xml:space="preserve">. </w:t>
      </w:r>
    </w:p>
    <w:p w14:paraId="77EA2760" w14:textId="0E9500C9" w:rsidR="004B212D" w:rsidRDefault="003E5EAA" w:rsidP="0051038C">
      <w:pPr>
        <w:pStyle w:val="Normal2"/>
        <w:ind w:left="360"/>
      </w:pPr>
      <w:r>
        <w:object w:dxaOrig="12224" w:dyaOrig="5658" w14:anchorId="7124A449">
          <v:shape id="_x0000_i1029" type="#_x0000_t75" style="width:506.7pt;height:234.5pt" o:ole="">
            <v:imagedata r:id="rId25" o:title=""/>
          </v:shape>
          <o:OLEObject Type="Embed" ProgID="Visio.Drawing.15" ShapeID="_x0000_i1029" DrawAspect="Content" ObjectID="_1755406814" r:id="rId26"/>
        </w:object>
      </w:r>
    </w:p>
    <w:p w14:paraId="002574A6" w14:textId="5355D631" w:rsidR="000D346C" w:rsidRPr="009B3764" w:rsidRDefault="009B3764" w:rsidP="009B3764">
      <w:pPr>
        <w:pStyle w:val="Caption"/>
        <w:ind w:left="288"/>
        <w:rPr>
          <w:b/>
          <w:bCs/>
          <w:i w:val="0"/>
          <w:iCs w:val="0"/>
          <w:sz w:val="22"/>
          <w:szCs w:val="22"/>
        </w:rPr>
      </w:pPr>
      <w:bookmarkStart w:id="121" w:name="_Toc113037810"/>
      <w:r w:rsidRPr="009B3764">
        <w:rPr>
          <w:b/>
          <w:bCs/>
          <w:i w:val="0"/>
          <w:iCs w:val="0"/>
          <w:sz w:val="22"/>
          <w:szCs w:val="22"/>
        </w:rPr>
        <w:t xml:space="preserve">Figure </w:t>
      </w:r>
      <w:r w:rsidRPr="009B3764">
        <w:rPr>
          <w:b/>
          <w:bCs/>
          <w:i w:val="0"/>
          <w:iCs w:val="0"/>
          <w:sz w:val="22"/>
          <w:szCs w:val="22"/>
        </w:rPr>
        <w:fldChar w:fldCharType="begin"/>
      </w:r>
      <w:r w:rsidRPr="009B3764">
        <w:rPr>
          <w:b/>
          <w:bCs/>
          <w:i w:val="0"/>
          <w:iCs w:val="0"/>
          <w:sz w:val="22"/>
          <w:szCs w:val="22"/>
        </w:rPr>
        <w:instrText xml:space="preserve"> SEQ Figure \* ARABIC </w:instrText>
      </w:r>
      <w:r w:rsidRPr="009B3764">
        <w:rPr>
          <w:b/>
          <w:bCs/>
          <w:i w:val="0"/>
          <w:iCs w:val="0"/>
          <w:sz w:val="22"/>
          <w:szCs w:val="22"/>
        </w:rPr>
        <w:fldChar w:fldCharType="separate"/>
      </w:r>
      <w:r w:rsidR="00A158CE">
        <w:rPr>
          <w:b/>
          <w:bCs/>
          <w:i w:val="0"/>
          <w:iCs w:val="0"/>
          <w:noProof/>
          <w:sz w:val="22"/>
          <w:szCs w:val="22"/>
        </w:rPr>
        <w:t>4</w:t>
      </w:r>
      <w:r w:rsidRPr="009B3764">
        <w:rPr>
          <w:b/>
          <w:bCs/>
          <w:i w:val="0"/>
          <w:iCs w:val="0"/>
          <w:sz w:val="22"/>
          <w:szCs w:val="22"/>
        </w:rPr>
        <w:fldChar w:fldCharType="end"/>
      </w:r>
      <w:r w:rsidRPr="009B3764">
        <w:rPr>
          <w:b/>
          <w:bCs/>
          <w:i w:val="0"/>
          <w:iCs w:val="0"/>
          <w:sz w:val="22"/>
          <w:szCs w:val="22"/>
        </w:rPr>
        <w:t xml:space="preserve">.  File Server-SMB2 Test </w:t>
      </w:r>
      <w:proofErr w:type="gramStart"/>
      <w:r w:rsidRPr="009B3764">
        <w:rPr>
          <w:b/>
          <w:bCs/>
          <w:i w:val="0"/>
          <w:iCs w:val="0"/>
          <w:sz w:val="22"/>
          <w:szCs w:val="22"/>
        </w:rPr>
        <w:t>Suite :</w:t>
      </w:r>
      <w:proofErr w:type="gramEnd"/>
      <w:r w:rsidRPr="009B3764">
        <w:rPr>
          <w:b/>
          <w:bCs/>
          <w:i w:val="0"/>
          <w:iCs w:val="0"/>
          <w:sz w:val="22"/>
          <w:szCs w:val="22"/>
        </w:rPr>
        <w:t xml:space="preserve"> Network test environment</w:t>
      </w:r>
      <w:bookmarkEnd w:id="121"/>
    </w:p>
    <w:p w14:paraId="5AA077B0" w14:textId="0D1E1957" w:rsidR="0034716D" w:rsidRPr="0034716D" w:rsidRDefault="0034716D" w:rsidP="00BC1D9C">
      <w:pPr>
        <w:pStyle w:val="Normal2"/>
      </w:pPr>
      <w:r w:rsidRPr="00BC1D9C">
        <w:t xml:space="preserve">The components of the </w:t>
      </w:r>
      <w:hyperlink w:anchor="FileServerSMBTestSuite_trm" w:history="1">
        <w:r w:rsidRPr="002C0933">
          <w:rPr>
            <w:b/>
            <w:bCs/>
            <w:color w:val="00B050"/>
          </w:rPr>
          <w:t>File Server</w:t>
        </w:r>
        <w:r w:rsidR="00F46D89" w:rsidRPr="002C0933">
          <w:rPr>
            <w:b/>
            <w:bCs/>
            <w:color w:val="00B050"/>
          </w:rPr>
          <w:t>-</w:t>
        </w:r>
        <w:r w:rsidRPr="002C0933">
          <w:rPr>
            <w:b/>
            <w:bCs/>
            <w:color w:val="00B050"/>
          </w:rPr>
          <w:t>SMB</w:t>
        </w:r>
        <w:r w:rsidR="00F46D89" w:rsidRPr="002C0933">
          <w:rPr>
            <w:b/>
            <w:bCs/>
            <w:color w:val="00B050"/>
          </w:rPr>
          <w:t>2</w:t>
        </w:r>
        <w:r w:rsidRPr="002C0933">
          <w:rPr>
            <w:b/>
            <w:bCs/>
            <w:color w:val="00B050"/>
          </w:rPr>
          <w:t xml:space="preserve"> Test Suite</w:t>
        </w:r>
      </w:hyperlink>
      <w:r w:rsidRPr="00BC1D9C">
        <w:t xml:space="preserve"> </w:t>
      </w:r>
      <w:r w:rsidR="00063385" w:rsidRPr="00BC1D9C">
        <w:t xml:space="preserve">network </w:t>
      </w:r>
      <w:r w:rsidR="00CF7297" w:rsidRPr="00BC1D9C">
        <w:t>T</w:t>
      </w:r>
      <w:r w:rsidRPr="00BC1D9C">
        <w:t xml:space="preserve">est </w:t>
      </w:r>
      <w:r w:rsidR="00CF7297" w:rsidRPr="00BC1D9C">
        <w:t>E</w:t>
      </w:r>
      <w:r w:rsidRPr="00BC1D9C">
        <w:t xml:space="preserve">nvironment are described in the </w:t>
      </w:r>
      <w:r w:rsidR="00DB56C5">
        <w:t xml:space="preserve">following </w:t>
      </w:r>
      <w:r w:rsidRPr="00BC1D9C">
        <w:t>list</w:t>
      </w:r>
      <w:r w:rsidR="00DB56C5">
        <w:t xml:space="preserve">: </w:t>
      </w:r>
    </w:p>
    <w:p w14:paraId="2CE20194" w14:textId="131DD629" w:rsidR="0034716D" w:rsidRDefault="0034716D" w:rsidP="003A117F">
      <w:pPr>
        <w:pStyle w:val="Normal2"/>
        <w:numPr>
          <w:ilvl w:val="0"/>
          <w:numId w:val="3"/>
        </w:numPr>
        <w:ind w:left="1080"/>
      </w:pPr>
      <w:r w:rsidRPr="0067157B">
        <w:rPr>
          <w:b/>
        </w:rPr>
        <w:t>User Workstation</w:t>
      </w:r>
      <w:r w:rsidR="00DB56C5">
        <w:rPr>
          <w:b/>
        </w:rPr>
        <w:t xml:space="preserve">: </w:t>
      </w:r>
      <w:r w:rsidR="00DB56C5">
        <w:t>A</w:t>
      </w:r>
      <w:r w:rsidR="008F575A">
        <w:t xml:space="preserve"> </w:t>
      </w:r>
      <w:r w:rsidR="00824F0A">
        <w:t xml:space="preserve">remote </w:t>
      </w:r>
      <w:r w:rsidR="008F575A">
        <w:t xml:space="preserve">user laptop, Surface, or </w:t>
      </w:r>
      <w:r w:rsidR="00824F0A">
        <w:t xml:space="preserve">a </w:t>
      </w:r>
      <w:r w:rsidR="008F575A">
        <w:t xml:space="preserve">lab computer from which </w:t>
      </w:r>
      <w:r w:rsidR="0001524C">
        <w:t>you</w:t>
      </w:r>
      <w:r w:rsidR="008F575A">
        <w:t xml:space="preserve"> will </w:t>
      </w:r>
      <w:r w:rsidR="00824F0A">
        <w:t>connect</w:t>
      </w:r>
      <w:r w:rsidR="008F575A">
        <w:t xml:space="preserve"> to </w:t>
      </w:r>
      <w:r w:rsidR="00824F0A">
        <w:t>the</w:t>
      </w:r>
      <w:r w:rsidR="008F575A">
        <w:t xml:space="preserve"> </w:t>
      </w:r>
      <w:r w:rsidR="007E3CA4" w:rsidRPr="00E45620">
        <w:rPr>
          <w:b/>
          <w:bCs/>
        </w:rPr>
        <w:t>Driver computer</w:t>
      </w:r>
      <w:r w:rsidR="007E3CA4">
        <w:t xml:space="preserve"> (</w:t>
      </w:r>
      <w:r w:rsidR="004A7A4E">
        <w:t xml:space="preserve">a </w:t>
      </w:r>
      <w:r w:rsidR="0001524C">
        <w:t xml:space="preserve">virtual machine) in a </w:t>
      </w:r>
      <w:r w:rsidR="00FE315E">
        <w:t xml:space="preserve">Domain </w:t>
      </w:r>
      <w:r w:rsidR="0001524C">
        <w:t>environment</w:t>
      </w:r>
      <w:r w:rsidR="00824F0A">
        <w:t xml:space="preserve"> via a specified URL</w:t>
      </w:r>
      <w:r w:rsidR="00EC3CB5">
        <w:t>,</w:t>
      </w:r>
      <w:r w:rsidR="0001524C">
        <w:t xml:space="preserve"> where you will configure the </w:t>
      </w:r>
      <w:r w:rsidR="000C5F32" w:rsidRPr="00E873BF">
        <w:rPr>
          <w:b/>
          <w:bCs/>
        </w:rPr>
        <w:t>File Server</w:t>
      </w:r>
      <w:r w:rsidR="00327773" w:rsidRPr="00E873BF">
        <w:rPr>
          <w:b/>
          <w:bCs/>
        </w:rPr>
        <w:t>-</w:t>
      </w:r>
      <w:r w:rsidR="000C5F32" w:rsidRPr="00E873BF">
        <w:rPr>
          <w:b/>
          <w:bCs/>
        </w:rPr>
        <w:t>SMB</w:t>
      </w:r>
      <w:r w:rsidR="00327773" w:rsidRPr="00E873BF">
        <w:rPr>
          <w:b/>
          <w:bCs/>
        </w:rPr>
        <w:t>2</w:t>
      </w:r>
      <w:r w:rsidR="000C5F32" w:rsidRPr="00E873BF">
        <w:rPr>
          <w:b/>
          <w:bCs/>
        </w:rPr>
        <w:t xml:space="preserve"> </w:t>
      </w:r>
      <w:r w:rsidR="0001524C" w:rsidRPr="00E873BF">
        <w:rPr>
          <w:b/>
          <w:bCs/>
        </w:rPr>
        <w:t>Test Suite</w:t>
      </w:r>
      <w:r w:rsidR="0001524C">
        <w:t xml:space="preserve"> </w:t>
      </w:r>
      <w:r w:rsidR="00C936B9">
        <w:t>as described</w:t>
      </w:r>
      <w:r w:rsidR="00BC0FFE">
        <w:t xml:space="preserve"> in</w:t>
      </w:r>
      <w:r w:rsidR="00094F53">
        <w:t xml:space="preserve"> section</w:t>
      </w:r>
      <w:r w:rsidR="00C936B9">
        <w:t xml:space="preserve"> </w:t>
      </w:r>
      <w:hyperlink w:anchor="_5.0__Configuring" w:history="1">
        <w:r w:rsidR="00094F53">
          <w:rPr>
            <w:rStyle w:val="Hyperlink"/>
          </w:rPr>
          <w:t>4.0 C</w:t>
        </w:r>
        <w:r w:rsidR="00543258" w:rsidRPr="00543258">
          <w:rPr>
            <w:rStyle w:val="Hyperlink"/>
          </w:rPr>
          <w:t>onfiguring the Test Suite</w:t>
        </w:r>
      </w:hyperlink>
      <w:r w:rsidR="00406309">
        <w:t xml:space="preserve"> </w:t>
      </w:r>
      <w:r w:rsidR="00EC3CB5">
        <w:t>for</w:t>
      </w:r>
      <w:r w:rsidR="0001524C">
        <w:t xml:space="preserve"> the system to be tested. </w:t>
      </w:r>
    </w:p>
    <w:p w14:paraId="6453BC0F" w14:textId="796905D4" w:rsidR="0034716D" w:rsidRDefault="0034716D" w:rsidP="003A117F">
      <w:pPr>
        <w:pStyle w:val="Normal2"/>
        <w:numPr>
          <w:ilvl w:val="0"/>
          <w:numId w:val="3"/>
        </w:numPr>
        <w:ind w:left="1080"/>
      </w:pPr>
      <w:r w:rsidRPr="0067157B">
        <w:rPr>
          <w:b/>
        </w:rPr>
        <w:t>Remote Desktop Protocol (RDP)</w:t>
      </w:r>
      <w:r w:rsidR="00DB56C5">
        <w:rPr>
          <w:b/>
        </w:rPr>
        <w:t xml:space="preserve">: </w:t>
      </w:r>
      <w:r w:rsidR="00DB56C5">
        <w:rPr>
          <w:rStyle w:val="normaltextrun"/>
          <w:u w:val="single"/>
          <w:shd w:val="clear" w:color="auto" w:fill="FFFFFF"/>
        </w:rPr>
        <w:t>A</w:t>
      </w:r>
      <w:r w:rsidR="00492A3C">
        <w:rPr>
          <w:rStyle w:val="normaltextrun"/>
          <w:u w:val="single"/>
          <w:shd w:val="clear" w:color="auto" w:fill="FFFFFF"/>
        </w:rPr>
        <w:t xml:space="preserve"> </w:t>
      </w:r>
      <w:r w:rsidR="001640EB" w:rsidRPr="00492A3C">
        <w:rPr>
          <w:rStyle w:val="normaltextrun"/>
          <w:shd w:val="clear" w:color="auto" w:fill="FFFFFF"/>
        </w:rPr>
        <w:t xml:space="preserve">common </w:t>
      </w:r>
      <w:r w:rsidR="001640EB" w:rsidRPr="00492A3C">
        <w:rPr>
          <w:rStyle w:val="normaltextrun"/>
          <w:u w:val="single"/>
          <w:shd w:val="clear" w:color="auto" w:fill="FFFFFF"/>
        </w:rPr>
        <w:t xml:space="preserve">protocol </w:t>
      </w:r>
      <w:r w:rsidR="00DB56C5">
        <w:rPr>
          <w:rStyle w:val="normaltextrun"/>
          <w:u w:val="single"/>
          <w:shd w:val="clear" w:color="auto" w:fill="FFFFFF"/>
        </w:rPr>
        <w:t xml:space="preserve">that </w:t>
      </w:r>
      <w:r w:rsidR="001640EB" w:rsidRPr="00492A3C">
        <w:rPr>
          <w:rStyle w:val="normaltextrun"/>
          <w:shd w:val="clear" w:color="auto" w:fill="FFFFFF"/>
        </w:rPr>
        <w:t xml:space="preserve">you </w:t>
      </w:r>
      <w:r w:rsidR="001640EB" w:rsidRPr="00492A3C">
        <w:rPr>
          <w:rStyle w:val="normaltextrun"/>
          <w:u w:val="single"/>
          <w:shd w:val="clear" w:color="auto" w:fill="FFFFFF"/>
        </w:rPr>
        <w:t xml:space="preserve">can </w:t>
      </w:r>
      <w:r w:rsidR="001640EB" w:rsidRPr="00492A3C">
        <w:rPr>
          <w:rStyle w:val="normaltextrun"/>
          <w:shd w:val="clear" w:color="auto" w:fill="FFFFFF"/>
        </w:rPr>
        <w:t xml:space="preserve">use to connect with the </w:t>
      </w:r>
      <w:r w:rsidR="001640EB" w:rsidRPr="00492A3C">
        <w:rPr>
          <w:rStyle w:val="normaltextrun"/>
          <w:b/>
          <w:bCs/>
          <w:shd w:val="clear" w:color="auto" w:fill="FFFFFF"/>
        </w:rPr>
        <w:t>Driver computer</w:t>
      </w:r>
      <w:r w:rsidR="001640EB" w:rsidRPr="00492A3C">
        <w:rPr>
          <w:rStyle w:val="normaltextrun"/>
          <w:shd w:val="clear" w:color="auto" w:fill="FFFFFF"/>
        </w:rPr>
        <w:t xml:space="preserve"> </w:t>
      </w:r>
      <w:r w:rsidR="001640EB" w:rsidRPr="00116C47">
        <w:rPr>
          <w:rStyle w:val="normaltextrun"/>
          <w:shd w:val="clear" w:color="auto" w:fill="FFFFFF"/>
        </w:rPr>
        <w:t xml:space="preserve">to access local features on the </w:t>
      </w:r>
      <w:r w:rsidR="001640EB" w:rsidRPr="00116C47">
        <w:rPr>
          <w:rStyle w:val="normaltextrun"/>
          <w:b/>
          <w:bCs/>
          <w:shd w:val="clear" w:color="auto" w:fill="FFFFFF"/>
        </w:rPr>
        <w:t>Driver</w:t>
      </w:r>
      <w:r w:rsidR="001640EB" w:rsidRPr="00116C47">
        <w:rPr>
          <w:rStyle w:val="normaltextrun"/>
          <w:shd w:val="clear" w:color="auto" w:fill="FFFFFF"/>
        </w:rPr>
        <w:t xml:space="preserve">, for example, the file system. It also enables users to execute </w:t>
      </w:r>
      <w:r w:rsidR="001B3D09">
        <w:rPr>
          <w:rStyle w:val="normaltextrun"/>
          <w:shd w:val="clear" w:color="auto" w:fill="FFFFFF"/>
        </w:rPr>
        <w:t>.</w:t>
      </w:r>
      <w:proofErr w:type="spellStart"/>
      <w:r w:rsidR="001B3D09">
        <w:rPr>
          <w:rStyle w:val="normaltextrun"/>
          <w:shd w:val="clear" w:color="auto" w:fill="FFFFFF"/>
        </w:rPr>
        <w:t>cmd</w:t>
      </w:r>
      <w:proofErr w:type="spellEnd"/>
      <w:r w:rsidR="001B3D09" w:rsidRPr="00116C47">
        <w:rPr>
          <w:rStyle w:val="normaltextrun"/>
          <w:shd w:val="clear" w:color="auto" w:fill="FFFFFF"/>
        </w:rPr>
        <w:t xml:space="preserve"> </w:t>
      </w:r>
      <w:r w:rsidR="001640EB" w:rsidRPr="00116C47">
        <w:rPr>
          <w:rStyle w:val="normaltextrun"/>
          <w:shd w:val="clear" w:color="auto" w:fill="FFFFFF"/>
        </w:rPr>
        <w:t xml:space="preserve">files that are local to the </w:t>
      </w:r>
      <w:r w:rsidR="001640EB" w:rsidRPr="00116C47">
        <w:rPr>
          <w:rStyle w:val="normaltextrun"/>
          <w:b/>
          <w:bCs/>
          <w:shd w:val="clear" w:color="auto" w:fill="FFFFFF"/>
        </w:rPr>
        <w:t>Driver computer</w:t>
      </w:r>
      <w:r w:rsidR="001640EB" w:rsidRPr="00492A3C">
        <w:rPr>
          <w:rStyle w:val="normaltextrun"/>
          <w:u w:val="single"/>
          <w:shd w:val="clear" w:color="auto" w:fill="FFFFFF"/>
        </w:rPr>
        <w:t>.</w:t>
      </w:r>
    </w:p>
    <w:p w14:paraId="25B00B5E" w14:textId="55204D9C" w:rsidR="0034716D" w:rsidRDefault="0034716D" w:rsidP="003A117F">
      <w:pPr>
        <w:pStyle w:val="Normal2"/>
        <w:numPr>
          <w:ilvl w:val="0"/>
          <w:numId w:val="3"/>
        </w:numPr>
        <w:ind w:left="1080"/>
      </w:pPr>
      <w:r w:rsidRPr="00B94186">
        <w:rPr>
          <w:b/>
        </w:rPr>
        <w:t>Lab Server</w:t>
      </w:r>
      <w:r w:rsidR="00DB56C5">
        <w:rPr>
          <w:b/>
        </w:rPr>
        <w:t xml:space="preserve">: </w:t>
      </w:r>
      <w:r w:rsidR="00B94186">
        <w:rPr>
          <w:b/>
        </w:rPr>
        <w:t xml:space="preserve"> </w:t>
      </w:r>
      <w:r w:rsidR="00B94186" w:rsidRPr="007E0AEC">
        <w:t>—</w:t>
      </w:r>
      <w:r w:rsidR="00B94186">
        <w:t xml:space="preserve"> </w:t>
      </w:r>
      <w:r w:rsidR="00DB56C5">
        <w:t xml:space="preserve">An </w:t>
      </w:r>
      <w:r w:rsidR="004559D8">
        <w:t>optional test lab server</w:t>
      </w:r>
      <w:r w:rsidR="00057748">
        <w:t>,</w:t>
      </w:r>
      <w:r w:rsidR="004559D8">
        <w:t xml:space="preserve"> </w:t>
      </w:r>
      <w:r w:rsidR="00057748">
        <w:t>depending on</w:t>
      </w:r>
      <w:r w:rsidR="004559D8">
        <w:t xml:space="preserve"> the specific </w:t>
      </w:r>
      <w:r w:rsidR="0003794B">
        <w:t xml:space="preserve">lab </w:t>
      </w:r>
      <w:r w:rsidR="004559D8">
        <w:t xml:space="preserve">environment in which you will connect to the internet to access the </w:t>
      </w:r>
      <w:r w:rsidR="004559D8" w:rsidRPr="00E45620">
        <w:rPr>
          <w:b/>
          <w:bCs/>
        </w:rPr>
        <w:t>Driver</w:t>
      </w:r>
      <w:r w:rsidR="004559D8">
        <w:t xml:space="preserve"> and </w:t>
      </w:r>
      <w:r w:rsidR="004559D8" w:rsidRPr="00E45620">
        <w:rPr>
          <w:b/>
          <w:bCs/>
        </w:rPr>
        <w:t>SUT</w:t>
      </w:r>
      <w:r w:rsidR="004559D8">
        <w:t xml:space="preserve"> computers.</w:t>
      </w:r>
    </w:p>
    <w:p w14:paraId="6C693A87" w14:textId="3396AE72" w:rsidR="0034716D" w:rsidRDefault="005D06C6" w:rsidP="003A117F">
      <w:pPr>
        <w:pStyle w:val="Normal2"/>
        <w:numPr>
          <w:ilvl w:val="0"/>
          <w:numId w:val="3"/>
        </w:numPr>
        <w:ind w:left="1080"/>
      </w:pPr>
      <w:r>
        <w:rPr>
          <w:b/>
        </w:rPr>
        <w:t>Gateway</w:t>
      </w:r>
      <w:r w:rsidR="0034716D" w:rsidRPr="00B94186">
        <w:rPr>
          <w:b/>
        </w:rPr>
        <w:t xml:space="preserve"> </w:t>
      </w:r>
      <w:r w:rsidR="0018290D">
        <w:rPr>
          <w:b/>
        </w:rPr>
        <w:t>Server</w:t>
      </w:r>
      <w:r w:rsidR="00DB56C5">
        <w:rPr>
          <w:b/>
        </w:rPr>
        <w:t xml:space="preserve">: </w:t>
      </w:r>
      <w:r w:rsidR="00DB56C5">
        <w:t xml:space="preserve">An </w:t>
      </w:r>
      <w:r w:rsidR="002E0A81">
        <w:t>optional</w:t>
      </w:r>
      <w:r w:rsidR="00EC3CB5">
        <w:t xml:space="preserve"> server</w:t>
      </w:r>
      <w:r w:rsidR="00E873BF">
        <w:t>,</w:t>
      </w:r>
      <w:r w:rsidR="00EC3CB5">
        <w:t xml:space="preserve"> </w:t>
      </w:r>
      <w:r w:rsidR="0003794B">
        <w:t>depending on the lab environment</w:t>
      </w:r>
      <w:r w:rsidR="00E873BF">
        <w:t>,</w:t>
      </w:r>
      <w:r w:rsidR="0003794B">
        <w:t xml:space="preserve"> </w:t>
      </w:r>
      <w:r w:rsidR="00EC3CB5">
        <w:t xml:space="preserve">that </w:t>
      </w:r>
      <w:r w:rsidR="00F21D7A">
        <w:t xml:space="preserve">will host the </w:t>
      </w:r>
      <w:hyperlink w:anchor="VirtualMachine_trm" w:history="1">
        <w:r w:rsidR="007B537D" w:rsidRPr="005D06C6">
          <w:rPr>
            <w:rStyle w:val="Hyperlink"/>
            <w:b/>
            <w:bCs/>
            <w:color w:val="00B050"/>
          </w:rPr>
          <w:t>VMs</w:t>
        </w:r>
      </w:hyperlink>
      <w:r w:rsidR="00F21D7A">
        <w:t xml:space="preserve"> </w:t>
      </w:r>
      <w:r w:rsidR="00406309">
        <w:t>configured</w:t>
      </w:r>
      <w:r w:rsidR="00F21D7A">
        <w:t xml:space="preserve"> in a </w:t>
      </w:r>
      <w:r w:rsidR="007B537D">
        <w:t xml:space="preserve">Domain </w:t>
      </w:r>
      <w:r w:rsidR="00F21D7A">
        <w:t>environment</w:t>
      </w:r>
      <w:r w:rsidR="0003794B">
        <w:t>. It</w:t>
      </w:r>
      <w:r w:rsidR="00F21D7A">
        <w:t xml:space="preserve"> is </w:t>
      </w:r>
      <w:del w:id="122" w:author="Joe Tornese" w:date="2023-08-22T15:40:00Z">
        <w:r w:rsidR="00F21D7A" w:rsidDel="00DB56C5">
          <w:delText xml:space="preserve"> </w:delText>
        </w:r>
      </w:del>
      <w:r w:rsidR="00250184">
        <w:t xml:space="preserve">setup </w:t>
      </w:r>
      <w:r w:rsidR="00F21D7A">
        <w:t xml:space="preserve">by </w:t>
      </w:r>
      <w:r w:rsidR="007B537D">
        <w:t xml:space="preserve">the </w:t>
      </w:r>
      <w:r w:rsidR="0018290D">
        <w:t>Microsoft</w:t>
      </w:r>
      <w:r w:rsidR="00406309">
        <w:t xml:space="preserve"> </w:t>
      </w:r>
      <w:r w:rsidR="0003794B">
        <w:t>T</w:t>
      </w:r>
      <w:r w:rsidR="007B537D">
        <w:t xml:space="preserve">est </w:t>
      </w:r>
      <w:r w:rsidR="00DB56C5">
        <w:t>or</w:t>
      </w:r>
      <w:r w:rsidR="0003794B">
        <w:t xml:space="preserve"> Support </w:t>
      </w:r>
      <w:r w:rsidR="007B537D">
        <w:t>team</w:t>
      </w:r>
      <w:r w:rsidR="0003794B">
        <w:t>s</w:t>
      </w:r>
      <w:r w:rsidR="007B537D">
        <w:t xml:space="preserve">, </w:t>
      </w:r>
      <w:r w:rsidR="00800EB2">
        <w:t xml:space="preserve">who </w:t>
      </w:r>
      <w:r w:rsidR="00250184">
        <w:t xml:space="preserve">will </w:t>
      </w:r>
      <w:hyperlink w:anchor="Provisioning_trm" w:history="1">
        <w:r w:rsidR="00EC3CB5" w:rsidRPr="00F21D7A">
          <w:rPr>
            <w:rStyle w:val="Hyperlink"/>
            <w:b/>
            <w:color w:val="00B050"/>
            <w:u w:val="none"/>
          </w:rPr>
          <w:t>provision</w:t>
        </w:r>
      </w:hyperlink>
      <w:r w:rsidR="00EC3CB5" w:rsidRPr="00250184">
        <w:rPr>
          <w:color w:val="00B050"/>
        </w:rPr>
        <w:t xml:space="preserve"> </w:t>
      </w:r>
      <w:r w:rsidR="00EC3CB5">
        <w:t xml:space="preserve">the VM computers </w:t>
      </w:r>
      <w:r w:rsidR="00F21D7A">
        <w:t xml:space="preserve">and other resources </w:t>
      </w:r>
      <w:r w:rsidR="00DB56C5">
        <w:t xml:space="preserve">that </w:t>
      </w:r>
      <w:r w:rsidR="00EC3CB5">
        <w:t xml:space="preserve">you will be using in the </w:t>
      </w:r>
      <w:r w:rsidR="00800EB2">
        <w:t>T</w:t>
      </w:r>
      <w:r w:rsidR="00EC3CB5">
        <w:t xml:space="preserve">est </w:t>
      </w:r>
      <w:r w:rsidR="00800EB2">
        <w:t>E</w:t>
      </w:r>
      <w:r w:rsidR="00EC3CB5">
        <w:t>nvironment.</w:t>
      </w:r>
    </w:p>
    <w:p w14:paraId="3B7793D9" w14:textId="5A865DFF" w:rsidR="0034716D" w:rsidRDefault="0034716D" w:rsidP="003A117F">
      <w:pPr>
        <w:pStyle w:val="Normal2"/>
        <w:numPr>
          <w:ilvl w:val="0"/>
          <w:numId w:val="3"/>
        </w:numPr>
        <w:ind w:left="1080"/>
      </w:pPr>
      <w:r w:rsidRPr="00B94186">
        <w:rPr>
          <w:b/>
        </w:rPr>
        <w:lastRenderedPageBreak/>
        <w:t>Driver computer</w:t>
      </w:r>
      <w:proofErr w:type="gramStart"/>
      <w:r w:rsidR="00DB56C5">
        <w:rPr>
          <w:b/>
        </w:rPr>
        <w:t xml:space="preserve">: </w:t>
      </w:r>
      <w:r w:rsidR="00B94186">
        <w:rPr>
          <w:b/>
        </w:rPr>
        <w:t xml:space="preserve"> </w:t>
      </w:r>
      <w:r w:rsidR="00DB56C5">
        <w:t>A</w:t>
      </w:r>
      <w:proofErr w:type="gramEnd"/>
      <w:r w:rsidR="007B537D">
        <w:t xml:space="preserve"> </w:t>
      </w:r>
      <w:r w:rsidR="007B537D" w:rsidRPr="007B537D">
        <w:t>VM</w:t>
      </w:r>
      <w:r w:rsidR="007B537D">
        <w:t xml:space="preserve"> that </w:t>
      </w:r>
      <w:r w:rsidR="0001524C">
        <w:t xml:space="preserve">hosts the </w:t>
      </w:r>
      <w:r w:rsidR="005D06C6" w:rsidRPr="00685C6A">
        <w:rPr>
          <w:b/>
        </w:rPr>
        <w:t>File Server-SMB2 Test Suite</w:t>
      </w:r>
      <w:r w:rsidR="0001524C">
        <w:t xml:space="preserve"> </w:t>
      </w:r>
      <w:r w:rsidR="009B76AF">
        <w:t>and</w:t>
      </w:r>
      <w:r w:rsidR="005D06C6">
        <w:t xml:space="preserve"> </w:t>
      </w:r>
      <w:hyperlink w:anchor="ProtocolTestManagerWS" w:history="1">
        <w:r w:rsidR="005D06C6" w:rsidRPr="009B76AF">
          <w:rPr>
            <w:rStyle w:val="Hyperlink"/>
            <w:b/>
            <w:bCs/>
            <w:color w:val="00B050"/>
          </w:rPr>
          <w:t xml:space="preserve">PTM </w:t>
        </w:r>
        <w:r w:rsidR="009B76AF">
          <w:rPr>
            <w:rStyle w:val="Hyperlink"/>
            <w:b/>
            <w:bCs/>
            <w:color w:val="00B050"/>
          </w:rPr>
          <w:t>S</w:t>
        </w:r>
        <w:r w:rsidR="005D06C6" w:rsidRPr="009B76AF">
          <w:rPr>
            <w:rStyle w:val="Hyperlink"/>
            <w:b/>
            <w:bCs/>
            <w:color w:val="00B050"/>
          </w:rPr>
          <w:t>ervice</w:t>
        </w:r>
      </w:hyperlink>
      <w:r w:rsidR="005D06C6">
        <w:t xml:space="preserve"> </w:t>
      </w:r>
      <w:r w:rsidR="0001524C">
        <w:t xml:space="preserve">that you will </w:t>
      </w:r>
      <w:r w:rsidR="005D06C6">
        <w:t xml:space="preserve">use to </w:t>
      </w:r>
      <w:r w:rsidR="0001524C">
        <w:t xml:space="preserve">configure </w:t>
      </w:r>
      <w:r w:rsidR="009B76AF">
        <w:t xml:space="preserve">and </w:t>
      </w:r>
      <w:r w:rsidR="00F21D7A">
        <w:t>run T</w:t>
      </w:r>
      <w:r w:rsidR="0001524C">
        <w:t xml:space="preserve">est </w:t>
      </w:r>
      <w:r w:rsidR="00F21D7A">
        <w:t>Case</w:t>
      </w:r>
      <w:r w:rsidR="00800EB2">
        <w:t>s</w:t>
      </w:r>
      <w:r w:rsidR="000C5F32">
        <w:t xml:space="preserve"> </w:t>
      </w:r>
      <w:r w:rsidR="0001524C">
        <w:t>against</w:t>
      </w:r>
      <w:r w:rsidR="000C5F32">
        <w:t xml:space="preserve"> the SUT configuration</w:t>
      </w:r>
      <w:r w:rsidR="0001524C">
        <w:t>.</w:t>
      </w:r>
    </w:p>
    <w:p w14:paraId="0DA1FE58" w14:textId="51050C26" w:rsidR="00EC3CB5" w:rsidRDefault="0034716D" w:rsidP="003A117F">
      <w:pPr>
        <w:pStyle w:val="Normal2"/>
        <w:numPr>
          <w:ilvl w:val="0"/>
          <w:numId w:val="3"/>
        </w:numPr>
        <w:ind w:left="1080"/>
      </w:pPr>
      <w:r w:rsidRPr="00B94186">
        <w:rPr>
          <w:b/>
        </w:rPr>
        <w:t>SUT computer</w:t>
      </w:r>
      <w:r w:rsidR="00DB56C5">
        <w:rPr>
          <w:b/>
        </w:rPr>
        <w:t xml:space="preserve">: </w:t>
      </w:r>
      <w:r w:rsidR="00B94186">
        <w:rPr>
          <w:b/>
        </w:rPr>
        <w:t xml:space="preserve"> </w:t>
      </w:r>
      <w:r w:rsidR="00DB56C5">
        <w:t xml:space="preserve"> A</w:t>
      </w:r>
      <w:r w:rsidR="00FF42D2">
        <w:t xml:space="preserve"> </w:t>
      </w:r>
      <w:r w:rsidR="007B537D" w:rsidRPr="007B537D">
        <w:t>VM</w:t>
      </w:r>
      <w:r w:rsidR="007B537D" w:rsidRPr="00FF42D2">
        <w:t xml:space="preserve"> </w:t>
      </w:r>
      <w:r w:rsidR="00FF42D2" w:rsidRPr="00FF42D2">
        <w:t xml:space="preserve">computer that is pre-configured with the required file shares and other features to be tested by the </w:t>
      </w:r>
      <w:hyperlink w:anchor="TestCase_trm" w:history="1">
        <w:r w:rsidR="00FF42D2" w:rsidRPr="00FF42D2">
          <w:rPr>
            <w:rStyle w:val="Hyperlink"/>
            <w:b/>
            <w:color w:val="00B050"/>
            <w:u w:val="none"/>
          </w:rPr>
          <w:t>Test Cases</w:t>
        </w:r>
      </w:hyperlink>
      <w:r w:rsidR="00FF42D2">
        <w:t xml:space="preserve"> of the </w:t>
      </w:r>
      <w:r w:rsidR="00FF42D2" w:rsidRPr="00FF42D2">
        <w:t>Test Suite</w:t>
      </w:r>
      <w:r w:rsidR="0001524C">
        <w:t>.</w:t>
      </w:r>
    </w:p>
    <w:p w14:paraId="2F5FF6F7" w14:textId="77777777" w:rsidR="008853A4" w:rsidRDefault="008853A4" w:rsidP="00BC1D9C">
      <w:pPr>
        <w:pStyle w:val="NormalLineSpacing"/>
        <w:ind w:left="2088"/>
      </w:pPr>
    </w:p>
    <w:p w14:paraId="1C795450" w14:textId="00D15DAE" w:rsidR="00FF42D2" w:rsidRPr="00BC1D9C" w:rsidRDefault="003B387B" w:rsidP="000664C5">
      <w:pPr>
        <w:pStyle w:val="Normal2"/>
        <w:spacing w:before="0" w:after="0"/>
        <w:ind w:left="270"/>
        <w:rPr>
          <w:b/>
        </w:rPr>
      </w:pPr>
      <w:r>
        <w:rPr>
          <w:noProof/>
        </w:rPr>
        <w:drawing>
          <wp:inline distT="0" distB="0" distL="0" distR="0" wp14:anchorId="0D4DAE9D" wp14:editId="2E51525C">
            <wp:extent cx="269875" cy="187325"/>
            <wp:effectExtent l="0" t="0" r="0" b="0"/>
            <wp:docPr id="789476810" name="Picture 1"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9875" cy="187325"/>
                    </a:xfrm>
                    <a:prstGeom prst="rect">
                      <a:avLst/>
                    </a:prstGeom>
                    <a:noFill/>
                    <a:ln>
                      <a:noFill/>
                    </a:ln>
                  </pic:spPr>
                </pic:pic>
              </a:graphicData>
            </a:graphic>
          </wp:inline>
        </w:drawing>
      </w:r>
      <w:r w:rsidR="00FF42D2" w:rsidRPr="00BC1D9C">
        <w:rPr>
          <w:b/>
        </w:rPr>
        <w:t>Important</w:t>
      </w:r>
    </w:p>
    <w:p w14:paraId="4D0000B3" w14:textId="4DB99632" w:rsidR="004201B1" w:rsidRDefault="00E918D9" w:rsidP="000664C5">
      <w:pPr>
        <w:pStyle w:val="Normal2"/>
        <w:ind w:left="270"/>
      </w:pPr>
      <w:r w:rsidRPr="00BC1D9C">
        <w:t xml:space="preserve">In this </w:t>
      </w:r>
      <w:r w:rsidR="00800EB2" w:rsidRPr="00BC1D9C">
        <w:t>T</w:t>
      </w:r>
      <w:r w:rsidRPr="00BC1D9C">
        <w:t xml:space="preserve">est </w:t>
      </w:r>
      <w:r w:rsidR="00800EB2" w:rsidRPr="00BC1D9C">
        <w:t>E</w:t>
      </w:r>
      <w:r w:rsidRPr="00BC1D9C">
        <w:t xml:space="preserve">nvironment, you will not be testing </w:t>
      </w:r>
      <w:r w:rsidR="00F47AF0">
        <w:t>a</w:t>
      </w:r>
      <w:r w:rsidR="00F47AF0" w:rsidRPr="00BC1D9C">
        <w:t xml:space="preserve"> </w:t>
      </w:r>
      <w:r w:rsidR="00FF42D2" w:rsidRPr="00BC1D9C">
        <w:t>proprietary</w:t>
      </w:r>
      <w:r w:rsidRPr="00BC1D9C">
        <w:t xml:space="preserve"> SMB</w:t>
      </w:r>
      <w:r w:rsidR="00BC08F4">
        <w:t>2</w:t>
      </w:r>
      <w:r w:rsidRPr="00BC1D9C">
        <w:t xml:space="preserve"> implementation on the </w:t>
      </w:r>
      <w:hyperlink w:anchor="SystemUnderTestComputer_trm" w:history="1">
        <w:r w:rsidRPr="00BF4334">
          <w:rPr>
            <w:rStyle w:val="Hyperlink"/>
            <w:b/>
            <w:bCs/>
            <w:color w:val="00B050"/>
          </w:rPr>
          <w:t>SUT computer</w:t>
        </w:r>
      </w:hyperlink>
      <w:r w:rsidR="000D2619" w:rsidRPr="00BC1D9C">
        <w:t xml:space="preserve">. </w:t>
      </w:r>
      <w:del w:id="123" w:author="Joe Tornese" w:date="2023-08-25T09:56:00Z">
        <w:r w:rsidR="000D2619" w:rsidRPr="00BC1D9C" w:rsidDel="003B1FDA">
          <w:delText xml:space="preserve"> </w:delText>
        </w:r>
      </w:del>
      <w:r w:rsidR="000D2619" w:rsidRPr="00BC1D9C">
        <w:t>R</w:t>
      </w:r>
      <w:r w:rsidRPr="00BC1D9C">
        <w:t xml:space="preserve">ather, the </w:t>
      </w:r>
      <w:r w:rsidR="00403583">
        <w:t xml:space="preserve">Microsoft </w:t>
      </w:r>
      <w:r w:rsidRPr="00BC1D9C">
        <w:t>SMB</w:t>
      </w:r>
      <w:r w:rsidR="00BC08F4">
        <w:t>2</w:t>
      </w:r>
      <w:r w:rsidRPr="00BC1D9C">
        <w:t xml:space="preserve"> service that normally runs on that computer will respond to the test messages generated by the</w:t>
      </w:r>
      <w:r w:rsidR="00FF42D2" w:rsidRPr="00BC1D9C">
        <w:t xml:space="preserve"> Test Cases of the</w:t>
      </w:r>
      <w:r w:rsidRPr="00BC1D9C">
        <w:t xml:space="preserve"> </w:t>
      </w:r>
      <w:r w:rsidR="00FF42D2" w:rsidRPr="007B537D">
        <w:rPr>
          <w:b/>
          <w:bCs/>
        </w:rPr>
        <w:t>File Server</w:t>
      </w:r>
      <w:r w:rsidR="007B537D" w:rsidRPr="007B537D">
        <w:rPr>
          <w:b/>
          <w:bCs/>
        </w:rPr>
        <w:t>-</w:t>
      </w:r>
      <w:r w:rsidR="00FF42D2" w:rsidRPr="007B537D">
        <w:rPr>
          <w:b/>
          <w:bCs/>
        </w:rPr>
        <w:t>SMB</w:t>
      </w:r>
      <w:r w:rsidR="00BC08F4">
        <w:rPr>
          <w:b/>
          <w:bCs/>
        </w:rPr>
        <w:t>2</w:t>
      </w:r>
      <w:r w:rsidR="00FF42D2" w:rsidRPr="007B537D">
        <w:rPr>
          <w:b/>
          <w:bCs/>
        </w:rPr>
        <w:t xml:space="preserve"> Test Suite</w:t>
      </w:r>
      <w:r w:rsidR="00800EB2" w:rsidRPr="00BC1D9C">
        <w:t xml:space="preserve">, which </w:t>
      </w:r>
      <w:r w:rsidRPr="00BC1D9C">
        <w:t xml:space="preserve">reside on the </w:t>
      </w:r>
      <w:hyperlink w:anchor="DriverComputer_trm" w:history="1">
        <w:r w:rsidRPr="00BF4334">
          <w:rPr>
            <w:rStyle w:val="Hyperlink"/>
            <w:b/>
            <w:bCs/>
            <w:color w:val="00B050"/>
          </w:rPr>
          <w:t>Driver computer</w:t>
        </w:r>
      </w:hyperlink>
      <w:r w:rsidRPr="00BC1D9C">
        <w:t xml:space="preserve">, as shown in the </w:t>
      </w:r>
      <w:r w:rsidR="003B1FDA">
        <w:t xml:space="preserve">following </w:t>
      </w:r>
      <w:r w:rsidR="00447042" w:rsidRPr="00BC1D9C">
        <w:t>figure</w:t>
      </w:r>
      <w:r w:rsidR="003B1FDA">
        <w:t>.</w:t>
      </w:r>
    </w:p>
    <w:p w14:paraId="368682DB" w14:textId="1992A6B7" w:rsidR="00371EA5" w:rsidRDefault="00700753" w:rsidP="0051038C">
      <w:pPr>
        <w:pStyle w:val="Normal2"/>
        <w:ind w:left="360"/>
      </w:pPr>
      <w:r w:rsidRPr="003603E1">
        <w:rPr>
          <w:u w:val="single"/>
        </w:rPr>
        <w:object w:dxaOrig="14323" w:dyaOrig="7972" w14:anchorId="0A4532C8">
          <v:shape id="_x0000_i1031" type="#_x0000_t75" style="width:509.9pt;height:283.8pt" o:ole="">
            <v:imagedata r:id="rId27" o:title=""/>
          </v:shape>
          <o:OLEObject Type="Embed" ProgID="Visio.Drawing.15" ShapeID="_x0000_i1031" DrawAspect="Content" ObjectID="_1755406815" r:id="rId28"/>
        </w:object>
      </w:r>
    </w:p>
    <w:p w14:paraId="7F9C594C" w14:textId="162A4360" w:rsidR="00665567" w:rsidRPr="009B3764" w:rsidRDefault="009B3764" w:rsidP="009B3764">
      <w:pPr>
        <w:pStyle w:val="Caption"/>
        <w:ind w:left="360"/>
        <w:rPr>
          <w:b/>
          <w:bCs/>
          <w:i w:val="0"/>
          <w:iCs w:val="0"/>
          <w:sz w:val="22"/>
          <w:szCs w:val="22"/>
        </w:rPr>
      </w:pPr>
      <w:bookmarkStart w:id="124" w:name="_Toc5806857"/>
      <w:bookmarkStart w:id="125" w:name="_Toc50379876"/>
      <w:bookmarkStart w:id="126" w:name="_Toc50384421"/>
      <w:r>
        <w:rPr>
          <w:b/>
          <w:i w:val="0"/>
          <w:sz w:val="24"/>
          <w:szCs w:val="24"/>
        </w:rPr>
        <w:t xml:space="preserve"> </w:t>
      </w:r>
      <w:bookmarkStart w:id="127" w:name="_Toc113037811"/>
      <w:bookmarkEnd w:id="124"/>
      <w:bookmarkEnd w:id="125"/>
      <w:bookmarkEnd w:id="126"/>
      <w:r w:rsidRPr="009B3764">
        <w:rPr>
          <w:b/>
          <w:bCs/>
          <w:i w:val="0"/>
          <w:iCs w:val="0"/>
          <w:sz w:val="22"/>
          <w:szCs w:val="22"/>
        </w:rPr>
        <w:t xml:space="preserve">Figure </w:t>
      </w:r>
      <w:r w:rsidRPr="009B3764">
        <w:rPr>
          <w:b/>
          <w:bCs/>
          <w:i w:val="0"/>
          <w:iCs w:val="0"/>
          <w:sz w:val="22"/>
          <w:szCs w:val="22"/>
        </w:rPr>
        <w:fldChar w:fldCharType="begin"/>
      </w:r>
      <w:r w:rsidRPr="009B3764">
        <w:rPr>
          <w:b/>
          <w:bCs/>
          <w:i w:val="0"/>
          <w:iCs w:val="0"/>
          <w:sz w:val="22"/>
          <w:szCs w:val="22"/>
        </w:rPr>
        <w:instrText xml:space="preserve"> SEQ Figure \* ARABIC </w:instrText>
      </w:r>
      <w:r w:rsidRPr="009B3764">
        <w:rPr>
          <w:b/>
          <w:bCs/>
          <w:i w:val="0"/>
          <w:iCs w:val="0"/>
          <w:sz w:val="22"/>
          <w:szCs w:val="22"/>
        </w:rPr>
        <w:fldChar w:fldCharType="separate"/>
      </w:r>
      <w:r w:rsidR="00A158CE">
        <w:rPr>
          <w:b/>
          <w:bCs/>
          <w:i w:val="0"/>
          <w:iCs w:val="0"/>
          <w:noProof/>
          <w:sz w:val="22"/>
          <w:szCs w:val="22"/>
        </w:rPr>
        <w:t>5</w:t>
      </w:r>
      <w:r w:rsidRPr="009B3764">
        <w:rPr>
          <w:b/>
          <w:bCs/>
          <w:i w:val="0"/>
          <w:iCs w:val="0"/>
          <w:sz w:val="22"/>
          <w:szCs w:val="22"/>
        </w:rPr>
        <w:fldChar w:fldCharType="end"/>
      </w:r>
      <w:r w:rsidRPr="009B3764">
        <w:rPr>
          <w:b/>
          <w:bCs/>
          <w:i w:val="0"/>
          <w:iCs w:val="0"/>
          <w:sz w:val="22"/>
          <w:szCs w:val="22"/>
        </w:rPr>
        <w:t>.  Test Environment</w:t>
      </w:r>
      <w:del w:id="128" w:author="Joe Tornese" w:date="2023-08-25T10:01:00Z">
        <w:r w:rsidRPr="009B3764" w:rsidDel="003B1FDA">
          <w:rPr>
            <w:b/>
            <w:bCs/>
            <w:i w:val="0"/>
            <w:iCs w:val="0"/>
            <w:sz w:val="22"/>
            <w:szCs w:val="22"/>
          </w:rPr>
          <w:delText xml:space="preserve"> </w:delText>
        </w:r>
      </w:del>
      <w:r w:rsidRPr="009B3764">
        <w:rPr>
          <w:b/>
          <w:bCs/>
          <w:i w:val="0"/>
          <w:iCs w:val="0"/>
          <w:sz w:val="22"/>
          <w:szCs w:val="22"/>
        </w:rPr>
        <w:t>: Test Cases communication path</w:t>
      </w:r>
      <w:bookmarkEnd w:id="127"/>
    </w:p>
    <w:p w14:paraId="2541D9F1" w14:textId="11AF49E9" w:rsidR="00BA59FD" w:rsidRPr="00E61FBB" w:rsidRDefault="001E5F84" w:rsidP="00BC1D9C">
      <w:pPr>
        <w:pStyle w:val="Heading1"/>
      </w:pPr>
      <w:bookmarkStart w:id="129" w:name="_5.0__Configuring"/>
      <w:bookmarkStart w:id="130" w:name="_4.0__Configuring"/>
      <w:bookmarkStart w:id="131" w:name="_Toc113037952"/>
      <w:bookmarkEnd w:id="129"/>
      <w:bookmarkEnd w:id="130"/>
      <w:proofErr w:type="gramStart"/>
      <w:r>
        <w:t>4</w:t>
      </w:r>
      <w:r w:rsidR="00736D77" w:rsidRPr="00E61FBB">
        <w:t xml:space="preserve">.0  </w:t>
      </w:r>
      <w:r w:rsidR="008536F4" w:rsidRPr="00E61FBB">
        <w:t>Configuring</w:t>
      </w:r>
      <w:proofErr w:type="gramEnd"/>
      <w:r w:rsidR="008536F4" w:rsidRPr="00E61FBB">
        <w:t xml:space="preserve"> the </w:t>
      </w:r>
      <w:r w:rsidR="00BA59FD" w:rsidRPr="00E61FBB">
        <w:t>Test Suite</w:t>
      </w:r>
      <w:bookmarkEnd w:id="131"/>
    </w:p>
    <w:p w14:paraId="75A19053" w14:textId="45F9295B" w:rsidR="00011346" w:rsidRDefault="002C3B16" w:rsidP="0051038C">
      <w:pPr>
        <w:ind w:left="360"/>
        <w:rPr>
          <w:rStyle w:val="normaltextrun"/>
          <w:rFonts w:cs="Segoe UI"/>
          <w:color w:val="D13438"/>
          <w:u w:val="single"/>
          <w:shd w:val="clear" w:color="auto" w:fill="FFFFFF"/>
        </w:rPr>
      </w:pPr>
      <w:r>
        <w:t xml:space="preserve">This section </w:t>
      </w:r>
      <w:r w:rsidR="00CD5A3E">
        <w:t xml:space="preserve">briefly </w:t>
      </w:r>
      <w:r>
        <w:t>describe</w:t>
      </w:r>
      <w:r w:rsidR="00220CD5">
        <w:t>s</w:t>
      </w:r>
      <w:r>
        <w:t xml:space="preserve"> how to configure </w:t>
      </w:r>
      <w:r w:rsidR="004574C6">
        <w:t xml:space="preserve">the </w:t>
      </w:r>
      <w:r w:rsidR="005E0094">
        <w:t xml:space="preserve">Test Suite </w:t>
      </w:r>
      <w:hyperlink w:anchor="TestCase_trm" w:history="1">
        <w:r w:rsidR="00794197" w:rsidRPr="00267C3A">
          <w:rPr>
            <w:rStyle w:val="Hyperlink"/>
            <w:b/>
            <w:color w:val="00B050"/>
            <w:szCs w:val="24"/>
            <w:u w:val="none"/>
            <w:lang w:val="en"/>
          </w:rPr>
          <w:t>Test Cases</w:t>
        </w:r>
      </w:hyperlink>
      <w:r w:rsidR="004574C6">
        <w:t xml:space="preserve"> </w:t>
      </w:r>
      <w:r w:rsidR="00266D81">
        <w:t xml:space="preserve">on the </w:t>
      </w:r>
      <w:hyperlink w:anchor="DriverComputer_trm" w:history="1">
        <w:r w:rsidR="00266D81" w:rsidRPr="00F322F1">
          <w:rPr>
            <w:rStyle w:val="Hyperlink"/>
            <w:b/>
            <w:color w:val="00B050"/>
          </w:rPr>
          <w:t>Driver computer</w:t>
        </w:r>
      </w:hyperlink>
      <w:r w:rsidR="00266D81">
        <w:rPr>
          <w:rStyle w:val="Hyperlink"/>
          <w:b/>
          <w:color w:val="00B050"/>
        </w:rPr>
        <w:t xml:space="preserve"> </w:t>
      </w:r>
      <w:r w:rsidR="004574C6">
        <w:t>with</w:t>
      </w:r>
      <w:r w:rsidR="00707DB6">
        <w:t xml:space="preserve"> the</w:t>
      </w:r>
      <w:r w:rsidR="004574C6">
        <w:t xml:space="preserve"> </w:t>
      </w:r>
      <w:r w:rsidR="00266D81">
        <w:t xml:space="preserve">use of the </w:t>
      </w:r>
      <w:hyperlink w:anchor="ProtocolTestManagerWS" w:history="1">
        <w:r w:rsidR="00707DB6" w:rsidRPr="003F5E29">
          <w:rPr>
            <w:rStyle w:val="Hyperlink"/>
            <w:b/>
            <w:color w:val="00B050"/>
            <w:szCs w:val="24"/>
            <w:lang w:val="en"/>
          </w:rPr>
          <w:t>PTM</w:t>
        </w:r>
        <w:r w:rsidR="008748E3" w:rsidRPr="003F5E29">
          <w:rPr>
            <w:rStyle w:val="Hyperlink"/>
            <w:b/>
            <w:color w:val="00B050"/>
            <w:szCs w:val="24"/>
            <w:lang w:val="en"/>
          </w:rPr>
          <w:t xml:space="preserve"> </w:t>
        </w:r>
        <w:r w:rsidR="00707DB6" w:rsidRPr="003F5E29">
          <w:rPr>
            <w:rStyle w:val="Hyperlink"/>
            <w:b/>
            <w:color w:val="00B050"/>
            <w:szCs w:val="24"/>
            <w:lang w:val="en"/>
          </w:rPr>
          <w:t>S</w:t>
        </w:r>
        <w:r w:rsidR="008748E3" w:rsidRPr="003F5E29">
          <w:rPr>
            <w:rStyle w:val="Hyperlink"/>
            <w:b/>
            <w:color w:val="00B050"/>
            <w:szCs w:val="24"/>
            <w:lang w:val="en"/>
          </w:rPr>
          <w:t>ervice</w:t>
        </w:r>
      </w:hyperlink>
      <w:r w:rsidR="007613E1">
        <w:t xml:space="preserve">, </w:t>
      </w:r>
      <w:r w:rsidR="0089643A">
        <w:t>which is</w:t>
      </w:r>
      <w:r w:rsidR="007613E1">
        <w:t xml:space="preserve"> shown in </w:t>
      </w:r>
      <w:r w:rsidR="00C756CC">
        <w:t xml:space="preserve">the following figure (figure 6). </w:t>
      </w:r>
      <w:r w:rsidR="00011346" w:rsidRPr="00492A3C">
        <w:rPr>
          <w:rStyle w:val="normaltextrun"/>
          <w:rFonts w:cs="Segoe UI"/>
          <w:u w:val="single"/>
          <w:shd w:val="clear" w:color="auto" w:fill="FFFFFF"/>
        </w:rPr>
        <w:t xml:space="preserve">You can connect to the </w:t>
      </w:r>
      <w:r w:rsidR="00011346" w:rsidRPr="00492A3C">
        <w:rPr>
          <w:rStyle w:val="normaltextrun"/>
          <w:rFonts w:cs="Segoe UI"/>
          <w:b/>
          <w:bCs/>
          <w:u w:val="single"/>
          <w:shd w:val="clear" w:color="auto" w:fill="FFFFFF"/>
        </w:rPr>
        <w:t>PTM Service</w:t>
      </w:r>
      <w:r w:rsidR="00011346" w:rsidRPr="00492A3C">
        <w:rPr>
          <w:rStyle w:val="normaltextrun"/>
          <w:rFonts w:cs="Segoe UI"/>
          <w:u w:val="single"/>
          <w:shd w:val="clear" w:color="auto" w:fill="FFFFFF"/>
        </w:rPr>
        <w:t xml:space="preserve"> on the </w:t>
      </w:r>
      <w:r w:rsidR="00011346" w:rsidRPr="00492A3C">
        <w:rPr>
          <w:rStyle w:val="normaltextrun"/>
          <w:rFonts w:cs="Segoe UI"/>
          <w:b/>
          <w:bCs/>
          <w:u w:val="single"/>
          <w:shd w:val="clear" w:color="auto" w:fill="FFFFFF"/>
        </w:rPr>
        <w:t>Driver computer</w:t>
      </w:r>
      <w:r w:rsidR="00011346" w:rsidRPr="00492A3C">
        <w:rPr>
          <w:rStyle w:val="normaltextrun"/>
          <w:rFonts w:cs="Segoe UI"/>
          <w:u w:val="single"/>
          <w:shd w:val="clear" w:color="auto" w:fill="FFFFFF"/>
        </w:rPr>
        <w:t xml:space="preserve"> by entering the Driver computer IP address in a web browser. The IP address and any other credentials should be communicated to partners on a designated Teams Channel </w:t>
      </w:r>
      <w:r w:rsidR="00F47AF0">
        <w:rPr>
          <w:rStyle w:val="normaltextrun"/>
          <w:rFonts w:cs="Segoe UI"/>
          <w:u w:val="single"/>
          <w:shd w:val="clear" w:color="auto" w:fill="FFFFFF"/>
        </w:rPr>
        <w:t>before</w:t>
      </w:r>
      <w:r w:rsidR="00011346" w:rsidRPr="00492A3C">
        <w:rPr>
          <w:rStyle w:val="normaltextrun"/>
          <w:rFonts w:cs="Segoe UI"/>
          <w:u w:val="single"/>
          <w:shd w:val="clear" w:color="auto" w:fill="FFFFFF"/>
        </w:rPr>
        <w:t xml:space="preserve"> the event.</w:t>
      </w:r>
    </w:p>
    <w:p w14:paraId="7EADE710" w14:textId="77777777" w:rsidR="00011346" w:rsidRDefault="00011346" w:rsidP="00011346">
      <w:pPr>
        <w:pStyle w:val="NormalLineSpacing"/>
        <w:rPr>
          <w:rStyle w:val="normaltextrun"/>
          <w:rFonts w:cs="Segoe UI"/>
          <w:color w:val="D13438"/>
          <w:u w:val="single"/>
          <w:shd w:val="clear" w:color="auto" w:fill="FFFFFF"/>
        </w:rPr>
      </w:pPr>
    </w:p>
    <w:p w14:paraId="532C0D96" w14:textId="71AC53AF" w:rsidR="007613E1" w:rsidRDefault="00011346" w:rsidP="0051038C">
      <w:pPr>
        <w:ind w:left="360"/>
      </w:pPr>
      <w:r>
        <w:rPr>
          <w:rStyle w:val="normaltextrun"/>
          <w:rFonts w:cs="Segoe UI"/>
          <w:color w:val="D13438"/>
          <w:u w:val="single"/>
          <w:shd w:val="clear" w:color="auto" w:fill="FFFFFF"/>
        </w:rPr>
        <w:lastRenderedPageBreak/>
        <w:t xml:space="preserve"> </w:t>
      </w:r>
      <w:r w:rsidR="007613E1">
        <w:rPr>
          <w:noProof/>
        </w:rPr>
        <w:drawing>
          <wp:inline distT="0" distB="0" distL="0" distR="0" wp14:anchorId="29786C66" wp14:editId="08836161">
            <wp:extent cx="4080968" cy="2318304"/>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4080968" cy="2318304"/>
                    </a:xfrm>
                    <a:prstGeom prst="rect">
                      <a:avLst/>
                    </a:prstGeom>
                    <a:noFill/>
                    <a:ln>
                      <a:noFill/>
                    </a:ln>
                  </pic:spPr>
                </pic:pic>
              </a:graphicData>
            </a:graphic>
          </wp:inline>
        </w:drawing>
      </w:r>
    </w:p>
    <w:p w14:paraId="7E5ADCA7" w14:textId="657E13E4" w:rsidR="007613E1" w:rsidRPr="00784CAE" w:rsidRDefault="00784CAE" w:rsidP="00784CAE">
      <w:pPr>
        <w:pStyle w:val="Caption"/>
        <w:ind w:left="360"/>
        <w:rPr>
          <w:b/>
          <w:bCs/>
          <w:i w:val="0"/>
          <w:iCs w:val="0"/>
          <w:sz w:val="22"/>
          <w:szCs w:val="22"/>
        </w:rPr>
      </w:pPr>
      <w:bookmarkStart w:id="132" w:name="_Toc113037812"/>
      <w:r w:rsidRPr="00784CAE">
        <w:rPr>
          <w:b/>
          <w:bCs/>
          <w:i w:val="0"/>
          <w:iCs w:val="0"/>
          <w:sz w:val="22"/>
          <w:szCs w:val="22"/>
        </w:rPr>
        <w:t xml:space="preserve">Figure </w:t>
      </w:r>
      <w:r w:rsidRPr="00784CAE">
        <w:rPr>
          <w:b/>
          <w:bCs/>
          <w:i w:val="0"/>
          <w:iCs w:val="0"/>
          <w:sz w:val="22"/>
          <w:szCs w:val="22"/>
        </w:rPr>
        <w:fldChar w:fldCharType="begin"/>
      </w:r>
      <w:r w:rsidRPr="00784CAE">
        <w:rPr>
          <w:b/>
          <w:bCs/>
          <w:i w:val="0"/>
          <w:iCs w:val="0"/>
          <w:sz w:val="22"/>
          <w:szCs w:val="22"/>
        </w:rPr>
        <w:instrText xml:space="preserve"> SEQ Figure \* ARABIC </w:instrText>
      </w:r>
      <w:r w:rsidRPr="00784CAE">
        <w:rPr>
          <w:b/>
          <w:bCs/>
          <w:i w:val="0"/>
          <w:iCs w:val="0"/>
          <w:sz w:val="22"/>
          <w:szCs w:val="22"/>
        </w:rPr>
        <w:fldChar w:fldCharType="separate"/>
      </w:r>
      <w:r w:rsidR="00A158CE">
        <w:rPr>
          <w:b/>
          <w:bCs/>
          <w:i w:val="0"/>
          <w:iCs w:val="0"/>
          <w:noProof/>
          <w:sz w:val="22"/>
          <w:szCs w:val="22"/>
        </w:rPr>
        <w:t>6</w:t>
      </w:r>
      <w:r w:rsidRPr="00784CAE">
        <w:rPr>
          <w:b/>
          <w:bCs/>
          <w:i w:val="0"/>
          <w:iCs w:val="0"/>
          <w:sz w:val="22"/>
          <w:szCs w:val="22"/>
        </w:rPr>
        <w:fldChar w:fldCharType="end"/>
      </w:r>
      <w:r w:rsidRPr="00784CAE">
        <w:rPr>
          <w:b/>
          <w:bCs/>
          <w:i w:val="0"/>
          <w:iCs w:val="0"/>
          <w:sz w:val="22"/>
          <w:szCs w:val="22"/>
        </w:rPr>
        <w:t xml:space="preserve">. </w:t>
      </w:r>
      <w:proofErr w:type="spellStart"/>
      <w:r w:rsidR="00A75258" w:rsidRPr="00492A3C">
        <w:rPr>
          <w:b/>
          <w:bCs/>
          <w:i w:val="0"/>
          <w:iCs w:val="0"/>
          <w:sz w:val="22"/>
        </w:rPr>
        <w:t>PTM</w:t>
      </w:r>
      <w:r w:rsidRPr="00784CAE">
        <w:rPr>
          <w:b/>
          <w:bCs/>
          <w:i w:val="0"/>
          <w:iCs w:val="0"/>
          <w:sz w:val="22"/>
          <w:szCs w:val="22"/>
        </w:rPr>
        <w:t>Service</w:t>
      </w:r>
      <w:proofErr w:type="spellEnd"/>
      <w:r w:rsidRPr="00784CAE">
        <w:rPr>
          <w:b/>
          <w:bCs/>
          <w:i w:val="0"/>
          <w:iCs w:val="0"/>
          <w:sz w:val="22"/>
          <w:szCs w:val="22"/>
        </w:rPr>
        <w:t xml:space="preserve"> landing </w:t>
      </w:r>
      <w:proofErr w:type="gramStart"/>
      <w:r w:rsidRPr="00784CAE">
        <w:rPr>
          <w:b/>
          <w:bCs/>
          <w:i w:val="0"/>
          <w:iCs w:val="0"/>
          <w:sz w:val="22"/>
          <w:szCs w:val="22"/>
        </w:rPr>
        <w:t>page</w:t>
      </w:r>
      <w:bookmarkEnd w:id="132"/>
      <w:proofErr w:type="gramEnd"/>
    </w:p>
    <w:p w14:paraId="3D62016E" w14:textId="6EB46380" w:rsidR="00BA5279" w:rsidRDefault="007626BE" w:rsidP="00B932A3">
      <w:r>
        <w:t>A</w:t>
      </w:r>
      <w:r w:rsidR="00266D81">
        <w:t xml:space="preserve"> list of tasks </w:t>
      </w:r>
      <w:proofErr w:type="gramStart"/>
      <w:r w:rsidR="00266D81">
        <w:t>display</w:t>
      </w:r>
      <w:proofErr w:type="gramEnd"/>
      <w:r w:rsidR="00266D81">
        <w:t xml:space="preserve"> when you </w:t>
      </w:r>
      <w:r w:rsidR="005B245F">
        <w:t xml:space="preserve">start the </w:t>
      </w:r>
      <w:r w:rsidR="00EF25F4" w:rsidRPr="001A6359">
        <w:rPr>
          <w:b/>
          <w:bCs/>
        </w:rPr>
        <w:t>PTM</w:t>
      </w:r>
      <w:r w:rsidR="005B245F" w:rsidRPr="001A6359">
        <w:rPr>
          <w:b/>
          <w:bCs/>
        </w:rPr>
        <w:t xml:space="preserve"> Service</w:t>
      </w:r>
      <w:r w:rsidR="005B245F">
        <w:t xml:space="preserve"> from the landing page </w:t>
      </w:r>
      <w:r w:rsidR="007613E1">
        <w:t xml:space="preserve">by </w:t>
      </w:r>
      <w:r w:rsidR="007B3D70">
        <w:t xml:space="preserve">selecting </w:t>
      </w:r>
      <w:r w:rsidR="00C5064A">
        <w:t>the</w:t>
      </w:r>
      <w:r w:rsidR="007613E1">
        <w:t xml:space="preserve"> </w:t>
      </w:r>
      <w:r w:rsidR="007613E1" w:rsidRPr="007626BE">
        <w:rPr>
          <w:b/>
          <w:bCs/>
        </w:rPr>
        <w:t>Run Test Suite</w:t>
      </w:r>
      <w:r w:rsidR="007613E1">
        <w:t xml:space="preserve"> button</w:t>
      </w:r>
      <w:r w:rsidR="00C5064A">
        <w:t xml:space="preserve"> shown in the previous figure</w:t>
      </w:r>
      <w:r w:rsidR="00C756CC">
        <w:t xml:space="preserve"> (figure 6)</w:t>
      </w:r>
      <w:r w:rsidR="007613E1">
        <w:t>.</w:t>
      </w:r>
      <w:r w:rsidR="005B245F">
        <w:t xml:space="preserve"> </w:t>
      </w:r>
      <w:r>
        <w:t xml:space="preserve">The tasks are shown in </w:t>
      </w:r>
      <w:r w:rsidR="003B1FDA">
        <w:t>the following figure</w:t>
      </w:r>
      <w:r>
        <w:t xml:space="preserve"> and are </w:t>
      </w:r>
      <w:r w:rsidR="0089643A">
        <w:t>described</w:t>
      </w:r>
      <w:r w:rsidR="0011199C">
        <w:t xml:space="preserve"> thereafter</w:t>
      </w:r>
      <w:r w:rsidR="00606793">
        <w:t>.</w:t>
      </w:r>
    </w:p>
    <w:p w14:paraId="23A7DFCD" w14:textId="77777777" w:rsidR="00524A58" w:rsidRDefault="00524A58" w:rsidP="00524A58">
      <w:pPr>
        <w:pStyle w:val="NormalLineSpacing"/>
      </w:pPr>
    </w:p>
    <w:p w14:paraId="6D2E734D" w14:textId="5723A9EC" w:rsidR="00606793" w:rsidRDefault="007C50C1" w:rsidP="00B932A3">
      <w:pPr>
        <w:tabs>
          <w:tab w:val="left" w:pos="9360"/>
        </w:tabs>
      </w:pPr>
      <w:r w:rsidRPr="007C50C1">
        <w:t xml:space="preserve"> </w:t>
      </w:r>
      <w:r w:rsidRPr="007C50C1">
        <w:rPr>
          <w:noProof/>
        </w:rPr>
        <w:drawing>
          <wp:inline distT="0" distB="0" distL="0" distR="0" wp14:anchorId="7E55F031" wp14:editId="7FCB10D8">
            <wp:extent cx="2809875" cy="2944433"/>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r="31107"/>
                    <a:stretch/>
                  </pic:blipFill>
                  <pic:spPr bwMode="auto">
                    <a:xfrm>
                      <a:off x="0" y="0"/>
                      <a:ext cx="2809960" cy="2944523"/>
                    </a:xfrm>
                    <a:prstGeom prst="rect">
                      <a:avLst/>
                    </a:prstGeom>
                    <a:noFill/>
                    <a:ln>
                      <a:noFill/>
                    </a:ln>
                    <a:extLst>
                      <a:ext uri="{53640926-AAD7-44D8-BBD7-CCE9431645EC}">
                        <a14:shadowObscured xmlns:a14="http://schemas.microsoft.com/office/drawing/2010/main"/>
                      </a:ext>
                    </a:extLst>
                  </pic:spPr>
                </pic:pic>
              </a:graphicData>
            </a:graphic>
          </wp:inline>
        </w:drawing>
      </w:r>
    </w:p>
    <w:p w14:paraId="47851C36" w14:textId="78524596" w:rsidR="00606793" w:rsidRPr="00784CAE" w:rsidRDefault="00784CAE" w:rsidP="00B932A3">
      <w:pPr>
        <w:pStyle w:val="Caption"/>
        <w:rPr>
          <w:b/>
          <w:bCs/>
          <w:i w:val="0"/>
          <w:iCs w:val="0"/>
          <w:sz w:val="22"/>
          <w:szCs w:val="22"/>
        </w:rPr>
      </w:pPr>
      <w:bookmarkStart w:id="133" w:name="_Toc113037813"/>
      <w:r w:rsidRPr="00784CAE">
        <w:rPr>
          <w:b/>
          <w:bCs/>
          <w:i w:val="0"/>
          <w:iCs w:val="0"/>
          <w:sz w:val="22"/>
          <w:szCs w:val="22"/>
        </w:rPr>
        <w:t xml:space="preserve">Figure </w:t>
      </w:r>
      <w:r w:rsidRPr="00784CAE">
        <w:rPr>
          <w:b/>
          <w:bCs/>
          <w:i w:val="0"/>
          <w:iCs w:val="0"/>
          <w:sz w:val="22"/>
          <w:szCs w:val="22"/>
        </w:rPr>
        <w:fldChar w:fldCharType="begin"/>
      </w:r>
      <w:r w:rsidRPr="00784CAE">
        <w:rPr>
          <w:b/>
          <w:bCs/>
          <w:i w:val="0"/>
          <w:iCs w:val="0"/>
          <w:sz w:val="22"/>
          <w:szCs w:val="22"/>
        </w:rPr>
        <w:instrText xml:space="preserve"> SEQ Figure \* ARABIC </w:instrText>
      </w:r>
      <w:r w:rsidRPr="00784CAE">
        <w:rPr>
          <w:b/>
          <w:bCs/>
          <w:i w:val="0"/>
          <w:iCs w:val="0"/>
          <w:sz w:val="22"/>
          <w:szCs w:val="22"/>
        </w:rPr>
        <w:fldChar w:fldCharType="separate"/>
      </w:r>
      <w:r w:rsidR="00A158CE">
        <w:rPr>
          <w:b/>
          <w:bCs/>
          <w:i w:val="0"/>
          <w:iCs w:val="0"/>
          <w:noProof/>
          <w:sz w:val="22"/>
          <w:szCs w:val="22"/>
        </w:rPr>
        <w:t>7</w:t>
      </w:r>
      <w:r w:rsidRPr="00784CAE">
        <w:rPr>
          <w:b/>
          <w:bCs/>
          <w:i w:val="0"/>
          <w:iCs w:val="0"/>
          <w:sz w:val="22"/>
          <w:szCs w:val="22"/>
        </w:rPr>
        <w:fldChar w:fldCharType="end"/>
      </w:r>
      <w:r w:rsidRPr="00784CAE">
        <w:rPr>
          <w:b/>
          <w:bCs/>
          <w:i w:val="0"/>
          <w:iCs w:val="0"/>
          <w:sz w:val="22"/>
          <w:szCs w:val="22"/>
        </w:rPr>
        <w:t xml:space="preserve">. </w:t>
      </w:r>
      <w:r w:rsidR="00A75258" w:rsidRPr="00492A3C">
        <w:rPr>
          <w:b/>
          <w:bCs/>
          <w:i w:val="0"/>
          <w:iCs w:val="0"/>
          <w:sz w:val="22"/>
        </w:rPr>
        <w:t>PTM</w:t>
      </w:r>
      <w:r w:rsidR="00A75258">
        <w:rPr>
          <w:b/>
          <w:bCs/>
          <w:sz w:val="22"/>
        </w:rPr>
        <w:t xml:space="preserve"> </w:t>
      </w:r>
      <w:proofErr w:type="gramStart"/>
      <w:r w:rsidRPr="00784CAE">
        <w:rPr>
          <w:b/>
          <w:bCs/>
          <w:i w:val="0"/>
          <w:iCs w:val="0"/>
          <w:sz w:val="22"/>
          <w:szCs w:val="22"/>
        </w:rPr>
        <w:t>Service :</w:t>
      </w:r>
      <w:proofErr w:type="gramEnd"/>
      <w:r w:rsidRPr="00784CAE">
        <w:rPr>
          <w:b/>
          <w:bCs/>
          <w:i w:val="0"/>
          <w:iCs w:val="0"/>
          <w:sz w:val="22"/>
          <w:szCs w:val="22"/>
        </w:rPr>
        <w:t xml:space="preserve"> Tasks list</w:t>
      </w:r>
      <w:bookmarkEnd w:id="133"/>
    </w:p>
    <w:p w14:paraId="094E7FFE" w14:textId="4BCBBD4C" w:rsidR="00606793" w:rsidRDefault="00B46B8A" w:rsidP="00296311">
      <w:r>
        <w:t>The</w:t>
      </w:r>
      <w:r w:rsidR="00C173B9">
        <w:t>se</w:t>
      </w:r>
      <w:r>
        <w:t xml:space="preserve"> tasks are </w:t>
      </w:r>
      <w:r w:rsidR="00C173B9">
        <w:t xml:space="preserve">briefly </w:t>
      </w:r>
      <w:r>
        <w:t>described as follows:</w:t>
      </w:r>
    </w:p>
    <w:p w14:paraId="1D360197" w14:textId="77777777" w:rsidR="00B21DB0" w:rsidRDefault="00B21DB0" w:rsidP="00B21DB0">
      <w:pPr>
        <w:pStyle w:val="NormalLineSpacing"/>
        <w:ind w:left="0"/>
      </w:pPr>
    </w:p>
    <w:p w14:paraId="637DD418" w14:textId="7FBD47BB" w:rsidR="00B46B8A" w:rsidRDefault="00B46B8A" w:rsidP="00296311">
      <w:pPr>
        <w:numPr>
          <w:ilvl w:val="0"/>
          <w:numId w:val="1"/>
        </w:numPr>
        <w:ind w:left="720"/>
      </w:pPr>
      <w:r w:rsidRPr="00D539FE">
        <w:rPr>
          <w:b/>
          <w:bCs/>
        </w:rPr>
        <w:t>Select Test Suite</w:t>
      </w:r>
      <w:r w:rsidR="0088031B">
        <w:rPr>
          <w:b/>
          <w:bCs/>
        </w:rPr>
        <w:t>.</w:t>
      </w:r>
      <w:r w:rsidR="00BF11ED">
        <w:rPr>
          <w:b/>
          <w:bCs/>
        </w:rPr>
        <w:t xml:space="preserve"> </w:t>
      </w:r>
      <w:r w:rsidR="00BF11ED">
        <w:t>S</w:t>
      </w:r>
      <w:r w:rsidR="00DB707B">
        <w:t xml:space="preserve">elect the </w:t>
      </w:r>
      <w:del w:id="134" w:author="Joe Tornese" w:date="2023-08-25T10:09:00Z">
        <w:r w:rsidR="00DB707B" w:rsidDel="0088031B">
          <w:delText xml:space="preserve"> </w:delText>
        </w:r>
      </w:del>
      <w:r w:rsidR="00DB707B" w:rsidRPr="00AA5337">
        <w:rPr>
          <w:b/>
          <w:bCs/>
        </w:rPr>
        <w:t>FileServer</w:t>
      </w:r>
      <w:r w:rsidR="00C7145A">
        <w:rPr>
          <w:b/>
          <w:bCs/>
        </w:rPr>
        <w:t>-</w:t>
      </w:r>
      <w:r w:rsidR="00DB707B" w:rsidRPr="00AA5337">
        <w:rPr>
          <w:b/>
          <w:bCs/>
        </w:rPr>
        <w:t>SMB2 Test Suite</w:t>
      </w:r>
      <w:r w:rsidR="00DB707B">
        <w:t xml:space="preserve"> </w:t>
      </w:r>
      <w:r w:rsidR="0051038C">
        <w:t>from</w:t>
      </w:r>
      <w:r w:rsidR="00DB707B">
        <w:t xml:space="preserve"> which to run </w:t>
      </w:r>
      <w:r w:rsidR="00C173B9">
        <w:t>your</w:t>
      </w:r>
      <w:r w:rsidR="00DB707B">
        <w:t xml:space="preserve"> Test Cases</w:t>
      </w:r>
      <w:r w:rsidR="00C173B9">
        <w:t>.</w:t>
      </w:r>
    </w:p>
    <w:p w14:paraId="6DBBBF2D" w14:textId="77597DF4" w:rsidR="00B46B8A" w:rsidRDefault="00B46B8A" w:rsidP="00296311">
      <w:pPr>
        <w:numPr>
          <w:ilvl w:val="0"/>
          <w:numId w:val="1"/>
        </w:numPr>
        <w:ind w:left="720"/>
      </w:pPr>
      <w:r w:rsidRPr="00D539FE">
        <w:rPr>
          <w:b/>
          <w:bCs/>
        </w:rPr>
        <w:t>Test Suite Introduction</w:t>
      </w:r>
      <w:r w:rsidR="0088031B">
        <w:rPr>
          <w:b/>
          <w:bCs/>
        </w:rPr>
        <w:t>.</w:t>
      </w:r>
      <w:r w:rsidR="00BF11ED">
        <w:rPr>
          <w:b/>
          <w:bCs/>
        </w:rPr>
        <w:t xml:space="preserve"> </w:t>
      </w:r>
      <w:r w:rsidR="008F548A">
        <w:t xml:space="preserve"> </w:t>
      </w:r>
      <w:r w:rsidR="00C173B9">
        <w:t xml:space="preserve"> </w:t>
      </w:r>
      <w:r w:rsidR="00BF11ED">
        <w:t>R</w:t>
      </w:r>
      <w:r w:rsidR="00CF6215">
        <w:t xml:space="preserve">eview the </w:t>
      </w:r>
      <w:r w:rsidR="00CF6215" w:rsidRPr="00CF6215">
        <w:t>file sharing protocol</w:t>
      </w:r>
      <w:r w:rsidR="00CF6215">
        <w:t xml:space="preserve">s of the </w:t>
      </w:r>
      <w:r w:rsidR="00CF6215" w:rsidRPr="00A31A8E">
        <w:rPr>
          <w:b/>
          <w:bCs/>
        </w:rPr>
        <w:t>FileServer-SMB2 Test Suite</w:t>
      </w:r>
      <w:r w:rsidR="00211E94">
        <w:t>,</w:t>
      </w:r>
      <w:r w:rsidR="00CF6215" w:rsidRPr="00CF6215">
        <w:t xml:space="preserve"> </w:t>
      </w:r>
      <w:r w:rsidR="00211E94">
        <w:t xml:space="preserve">the </w:t>
      </w:r>
      <w:r w:rsidR="00CF6215" w:rsidRPr="00CF6215">
        <w:t>implementations</w:t>
      </w:r>
      <w:r w:rsidR="00211E94">
        <w:t xml:space="preserve"> of which th</w:t>
      </w:r>
      <w:r w:rsidR="004A29E2">
        <w:t>is</w:t>
      </w:r>
      <w:r w:rsidR="00211E94">
        <w:t xml:space="preserve"> Test Suite is designed to test.</w:t>
      </w:r>
      <w:r w:rsidR="004A29E2">
        <w:t xml:space="preserve"> </w:t>
      </w:r>
      <w:r w:rsidR="00BF11ED">
        <w:t xml:space="preserve">This introduction can help familiarize you </w:t>
      </w:r>
      <w:r w:rsidR="004A29E2">
        <w:t>with deployment configurations.</w:t>
      </w:r>
    </w:p>
    <w:p w14:paraId="1C3734BA" w14:textId="04BB55CE" w:rsidR="00B46B8A" w:rsidRDefault="008F548A" w:rsidP="00296311">
      <w:pPr>
        <w:numPr>
          <w:ilvl w:val="0"/>
          <w:numId w:val="1"/>
        </w:numPr>
        <w:ind w:left="720"/>
      </w:pPr>
      <w:r w:rsidRPr="00D539FE">
        <w:rPr>
          <w:b/>
          <w:bCs/>
        </w:rPr>
        <w:t>Select Configuration</w:t>
      </w:r>
      <w:r w:rsidR="0088031B">
        <w:rPr>
          <w:b/>
          <w:bCs/>
        </w:rPr>
        <w:t>.</w:t>
      </w:r>
      <w:r w:rsidR="00BF11ED">
        <w:rPr>
          <w:b/>
          <w:bCs/>
        </w:rPr>
        <w:t xml:space="preserve"> </w:t>
      </w:r>
      <w:r w:rsidR="00BF11ED">
        <w:t>S</w:t>
      </w:r>
      <w:r w:rsidR="003D0C77">
        <w:t xml:space="preserve">pecify the test case mode, either </w:t>
      </w:r>
      <w:r w:rsidR="00CD61E9">
        <w:t xml:space="preserve">by </w:t>
      </w:r>
      <w:r w:rsidR="00D539FE">
        <w:t>r</w:t>
      </w:r>
      <w:r w:rsidR="003D0C77">
        <w:t>un</w:t>
      </w:r>
      <w:r w:rsidR="00CD61E9">
        <w:t>ning</w:t>
      </w:r>
      <w:r w:rsidR="003D0C77">
        <w:t xml:space="preserve"> the existing set of Test Cases or config</w:t>
      </w:r>
      <w:r w:rsidR="00CD61E9">
        <w:t>uring</w:t>
      </w:r>
      <w:r w:rsidR="003D0C77">
        <w:t xml:space="preserve"> a new set of Test Cases</w:t>
      </w:r>
      <w:r w:rsidR="004A29E2">
        <w:t>.</w:t>
      </w:r>
    </w:p>
    <w:p w14:paraId="1AB6656B" w14:textId="48A1FB54" w:rsidR="00C35765" w:rsidRDefault="008F548A" w:rsidP="00296311">
      <w:pPr>
        <w:numPr>
          <w:ilvl w:val="0"/>
          <w:numId w:val="1"/>
        </w:numPr>
        <w:ind w:left="720"/>
      </w:pPr>
      <w:r w:rsidRPr="00D539FE">
        <w:rPr>
          <w:b/>
          <w:bCs/>
        </w:rPr>
        <w:t>Configure Method</w:t>
      </w:r>
      <w:r w:rsidR="0088031B">
        <w:rPr>
          <w:b/>
          <w:bCs/>
        </w:rPr>
        <w:t>.</w:t>
      </w:r>
      <w:r w:rsidR="00BF11ED">
        <w:rPr>
          <w:b/>
          <w:bCs/>
        </w:rPr>
        <w:t xml:space="preserve"> </w:t>
      </w:r>
      <w:r w:rsidR="00BF11ED">
        <w:t>S</w:t>
      </w:r>
      <w:r w:rsidR="003D0C77">
        <w:t>e</w:t>
      </w:r>
      <w:r w:rsidR="008456C9">
        <w:t>lect</w:t>
      </w:r>
      <w:r w:rsidR="003D0C77">
        <w:t xml:space="preserve"> </w:t>
      </w:r>
      <w:r w:rsidR="00C35765">
        <w:t xml:space="preserve">one of the </w:t>
      </w:r>
      <w:r w:rsidR="008456C9">
        <w:t xml:space="preserve">following </w:t>
      </w:r>
      <w:r w:rsidR="00C35765">
        <w:t>options:</w:t>
      </w:r>
    </w:p>
    <w:p w14:paraId="2DDF9F9A" w14:textId="377C39BF" w:rsidR="005B4592" w:rsidRDefault="001C3402" w:rsidP="000C7978">
      <w:pPr>
        <w:numPr>
          <w:ilvl w:val="0"/>
          <w:numId w:val="34"/>
        </w:numPr>
        <w:ind w:left="1440"/>
      </w:pPr>
      <w:r w:rsidRPr="001C3402">
        <w:rPr>
          <w:b/>
          <w:bCs/>
        </w:rPr>
        <w:lastRenderedPageBreak/>
        <w:t>Run</w:t>
      </w:r>
      <w:r w:rsidR="003D0C77">
        <w:t xml:space="preserve"> </w:t>
      </w:r>
      <w:r w:rsidR="003D0C77" w:rsidRPr="00C35765">
        <w:rPr>
          <w:b/>
          <w:bCs/>
        </w:rPr>
        <w:t>Auto</w:t>
      </w:r>
      <w:r>
        <w:rPr>
          <w:b/>
          <w:bCs/>
        </w:rPr>
        <w:t>-</w:t>
      </w:r>
      <w:r w:rsidR="003D0C77" w:rsidRPr="00C35765">
        <w:rPr>
          <w:b/>
          <w:bCs/>
        </w:rPr>
        <w:t>Detection</w:t>
      </w:r>
      <w:r w:rsidR="0088031B">
        <w:rPr>
          <w:b/>
          <w:bCs/>
        </w:rPr>
        <w:t>.</w:t>
      </w:r>
      <w:r w:rsidR="00BF11ED">
        <w:rPr>
          <w:b/>
          <w:bCs/>
        </w:rPr>
        <w:t xml:space="preserve"> </w:t>
      </w:r>
      <w:r w:rsidR="00BF11ED">
        <w:t>A</w:t>
      </w:r>
      <w:r w:rsidR="00C35765">
        <w:t>utomatically d</w:t>
      </w:r>
      <w:r w:rsidR="005B4592">
        <w:t>etect</w:t>
      </w:r>
      <w:r w:rsidR="00A31A8E">
        <w:t>s</w:t>
      </w:r>
      <w:r>
        <w:t>/</w:t>
      </w:r>
      <w:r w:rsidR="00C35765">
        <w:t>assess</w:t>
      </w:r>
      <w:r w:rsidR="00A31A8E">
        <w:t>es</w:t>
      </w:r>
      <w:r w:rsidR="005B4592">
        <w:t xml:space="preserve"> the </w:t>
      </w:r>
      <w:r w:rsidR="00673EF0">
        <w:t xml:space="preserve">SUT environment </w:t>
      </w:r>
      <w:r>
        <w:t>and</w:t>
      </w:r>
      <w:r w:rsidR="005D668C">
        <w:t xml:space="preserve"> </w:t>
      </w:r>
      <w:r w:rsidR="005B4592">
        <w:t>obtain</w:t>
      </w:r>
      <w:r w:rsidR="00A31A8E">
        <w:t>s</w:t>
      </w:r>
      <w:r w:rsidR="005B4592">
        <w:t xml:space="preserve"> </w:t>
      </w:r>
      <w:r w:rsidR="00673EF0">
        <w:t xml:space="preserve">a default </w:t>
      </w:r>
      <w:r w:rsidR="003D0C77">
        <w:t>configur</w:t>
      </w:r>
      <w:r w:rsidR="00CD61E9">
        <w:t>ation of</w:t>
      </w:r>
      <w:r w:rsidR="003D0C77">
        <w:t xml:space="preserve"> </w:t>
      </w:r>
      <w:r w:rsidR="00673EF0">
        <w:t>Test Cases</w:t>
      </w:r>
      <w:r>
        <w:t xml:space="preserve"> based on such assessment.</w:t>
      </w:r>
      <w:r w:rsidR="003D0C77">
        <w:t xml:space="preserve"> </w:t>
      </w:r>
    </w:p>
    <w:p w14:paraId="6A2262CF" w14:textId="3D5A255C" w:rsidR="005B4592" w:rsidRDefault="008456C9" w:rsidP="000C7978">
      <w:pPr>
        <w:pStyle w:val="ListParagraph"/>
        <w:numPr>
          <w:ilvl w:val="0"/>
          <w:numId w:val="34"/>
        </w:numPr>
        <w:ind w:left="1440"/>
      </w:pPr>
      <w:r w:rsidRPr="008456C9">
        <w:rPr>
          <w:b/>
          <w:bCs/>
        </w:rPr>
        <w:t>Do Manual Configuration</w:t>
      </w:r>
      <w:r w:rsidR="0088031B">
        <w:rPr>
          <w:b/>
          <w:bCs/>
        </w:rPr>
        <w:t>.</w:t>
      </w:r>
      <w:ins w:id="135" w:author="Abiodun Aremu" w:date="2023-08-30T12:03:00Z">
        <w:r w:rsidR="00D80E57">
          <w:t xml:space="preserve"> </w:t>
        </w:r>
      </w:ins>
      <w:r w:rsidR="00BF11ED">
        <w:t>M</w:t>
      </w:r>
      <w:r w:rsidR="00F75121">
        <w:t xml:space="preserve">anually </w:t>
      </w:r>
      <w:r>
        <w:t>configure the Test Suite and select Test Cases.</w:t>
      </w:r>
    </w:p>
    <w:p w14:paraId="46AB1256" w14:textId="09872D7D" w:rsidR="00D63B17" w:rsidRDefault="00C7145A" w:rsidP="000C7978">
      <w:pPr>
        <w:pStyle w:val="ListParagraph"/>
        <w:numPr>
          <w:ilvl w:val="0"/>
          <w:numId w:val="34"/>
        </w:numPr>
        <w:ind w:left="1440"/>
      </w:pPr>
      <w:r w:rsidRPr="0079308B">
        <w:rPr>
          <w:b/>
          <w:bCs/>
        </w:rPr>
        <w:t>Load</w:t>
      </w:r>
      <w:r>
        <w:t xml:space="preserve"> </w:t>
      </w:r>
      <w:r w:rsidR="0079308B" w:rsidRPr="0030311A">
        <w:rPr>
          <w:b/>
          <w:bCs/>
        </w:rPr>
        <w:t>Profile</w:t>
      </w:r>
      <w:r w:rsidR="0088031B">
        <w:rPr>
          <w:b/>
          <w:bCs/>
        </w:rPr>
        <w:t>.</w:t>
      </w:r>
      <w:r w:rsidR="00E47A1B">
        <w:rPr>
          <w:b/>
          <w:bCs/>
        </w:rPr>
        <w:t xml:space="preserve"> </w:t>
      </w:r>
      <w:r w:rsidR="00E47A1B">
        <w:t>U</w:t>
      </w:r>
      <w:r w:rsidR="0079308B">
        <w:t>se</w:t>
      </w:r>
      <w:r w:rsidR="00E424B1">
        <w:t>s</w:t>
      </w:r>
      <w:r w:rsidR="0079308B">
        <w:t xml:space="preserve"> </w:t>
      </w:r>
      <w:r w:rsidR="00E424B1">
        <w:t>a</w:t>
      </w:r>
      <w:r w:rsidR="0079308B">
        <w:t xml:space="preserve"> </w:t>
      </w:r>
      <w:r w:rsidR="00D63B17">
        <w:t xml:space="preserve">saved </w:t>
      </w:r>
      <w:r w:rsidR="0079308B">
        <w:t>configuration of</w:t>
      </w:r>
      <w:r w:rsidR="00D539FE">
        <w:t xml:space="preserve"> </w:t>
      </w:r>
      <w:r w:rsidR="00642DC4">
        <w:t>Test Case</w:t>
      </w:r>
      <w:r w:rsidR="0079308B">
        <w:t>s</w:t>
      </w:r>
      <w:r w:rsidR="00D539FE">
        <w:t xml:space="preserve"> </w:t>
      </w:r>
      <w:r w:rsidR="00E424B1">
        <w:t>and corresponding test environment</w:t>
      </w:r>
      <w:r w:rsidR="001067DB">
        <w:t>,</w:t>
      </w:r>
      <w:r w:rsidR="00E424B1">
        <w:t xml:space="preserve"> </w:t>
      </w:r>
      <w:r w:rsidR="00D63B17">
        <w:rPr>
          <w:color w:val="002060"/>
        </w:rPr>
        <w:t>known</w:t>
      </w:r>
      <w:r w:rsidR="001067DB">
        <w:rPr>
          <w:color w:val="002060"/>
        </w:rPr>
        <w:t xml:space="preserve"> as</w:t>
      </w:r>
      <w:r w:rsidR="00C45884" w:rsidRPr="005B4592">
        <w:rPr>
          <w:color w:val="002060"/>
        </w:rPr>
        <w:t xml:space="preserve"> </w:t>
      </w:r>
      <w:r w:rsidR="00B6440D" w:rsidRPr="005B4592">
        <w:rPr>
          <w:color w:val="002060"/>
        </w:rPr>
        <w:t xml:space="preserve">a </w:t>
      </w:r>
      <w:r w:rsidR="00E424B1" w:rsidRPr="001452E3">
        <w:rPr>
          <w:b/>
          <w:bCs/>
          <w:color w:val="002060"/>
        </w:rPr>
        <w:t>Profile</w:t>
      </w:r>
      <w:r w:rsidR="0079308B">
        <w:rPr>
          <w:color w:val="002060"/>
        </w:rPr>
        <w:t>,</w:t>
      </w:r>
      <w:r w:rsidR="00642DC4" w:rsidRPr="005B4592">
        <w:rPr>
          <w:color w:val="002060"/>
        </w:rPr>
        <w:t xml:space="preserve"> to </w:t>
      </w:r>
      <w:r w:rsidR="005B4592">
        <w:rPr>
          <w:color w:val="002060"/>
        </w:rPr>
        <w:t xml:space="preserve">enable </w:t>
      </w:r>
      <w:r w:rsidR="00642DC4" w:rsidRPr="005B4592">
        <w:rPr>
          <w:color w:val="002060"/>
        </w:rPr>
        <w:t>compar</w:t>
      </w:r>
      <w:r w:rsidR="005B4592">
        <w:rPr>
          <w:color w:val="002060"/>
        </w:rPr>
        <w:t>isons with</w:t>
      </w:r>
      <w:r w:rsidR="00642DC4" w:rsidRPr="005B4592">
        <w:rPr>
          <w:color w:val="002060"/>
        </w:rPr>
        <w:t xml:space="preserve"> </w:t>
      </w:r>
      <w:r w:rsidR="001067DB">
        <w:rPr>
          <w:color w:val="002060"/>
        </w:rPr>
        <w:t xml:space="preserve">other </w:t>
      </w:r>
      <w:r w:rsidR="005F24E6">
        <w:rPr>
          <w:color w:val="002060"/>
        </w:rPr>
        <w:t>target</w:t>
      </w:r>
      <w:r w:rsidR="00E424B1">
        <w:rPr>
          <w:color w:val="002060"/>
        </w:rPr>
        <w:t xml:space="preserve"> </w:t>
      </w:r>
      <w:r w:rsidR="00642DC4" w:rsidRPr="005B4592">
        <w:rPr>
          <w:color w:val="002060"/>
        </w:rPr>
        <w:t>test results</w:t>
      </w:r>
      <w:r w:rsidR="00D539FE">
        <w:t>.</w:t>
      </w:r>
      <w:r w:rsidR="001067DB">
        <w:t xml:space="preserve"> </w:t>
      </w:r>
    </w:p>
    <w:p w14:paraId="78E62325" w14:textId="713984DD" w:rsidR="008F548A" w:rsidRDefault="001067DB" w:rsidP="00296311">
      <w:pPr>
        <w:pStyle w:val="ListParagraph"/>
        <w:ind w:left="1440"/>
      </w:pPr>
      <w:r>
        <w:t>For example, run</w:t>
      </w:r>
      <w:r w:rsidR="00D63B17">
        <w:t>ning</w:t>
      </w:r>
      <w:r>
        <w:t xml:space="preserve"> a baseline set of Test Cases against a modified environment or run</w:t>
      </w:r>
      <w:r w:rsidR="00D63B17">
        <w:t>ning</w:t>
      </w:r>
      <w:r>
        <w:t xml:space="preserve"> a modified implementation against a baseline environment.</w:t>
      </w:r>
    </w:p>
    <w:p w14:paraId="6C11149C" w14:textId="7B0CE76C" w:rsidR="008F548A" w:rsidRDefault="008F548A" w:rsidP="00296311">
      <w:pPr>
        <w:numPr>
          <w:ilvl w:val="0"/>
          <w:numId w:val="1"/>
        </w:numPr>
        <w:ind w:left="720"/>
      </w:pPr>
      <w:r w:rsidRPr="008007C3">
        <w:rPr>
          <w:b/>
          <w:bCs/>
        </w:rPr>
        <w:t>Auto-Detection</w:t>
      </w:r>
      <w:r w:rsidR="0088031B">
        <w:rPr>
          <w:b/>
          <w:bCs/>
        </w:rPr>
        <w:t>.</w:t>
      </w:r>
      <w:r w:rsidR="00E47A1B">
        <w:rPr>
          <w:b/>
          <w:bCs/>
        </w:rPr>
        <w:t xml:space="preserve"> </w:t>
      </w:r>
      <w:r w:rsidR="00E47A1B">
        <w:t>S</w:t>
      </w:r>
      <w:r w:rsidR="00D539FE">
        <w:t>pecify input information for locating the system under test (SUT) computer</w:t>
      </w:r>
      <w:r w:rsidR="008007C3">
        <w:t xml:space="preserve"> and run a detection routine to </w:t>
      </w:r>
      <w:r w:rsidR="00CB28C2">
        <w:t>confirm</w:t>
      </w:r>
      <w:r w:rsidR="00D539FE">
        <w:t xml:space="preserve"> </w:t>
      </w:r>
      <w:r w:rsidR="008007C3">
        <w:t>SUT</w:t>
      </w:r>
      <w:r w:rsidR="00D539FE">
        <w:t xml:space="preserve"> characteristics</w:t>
      </w:r>
      <w:r w:rsidR="008007C3">
        <w:t>,</w:t>
      </w:r>
      <w:r w:rsidR="00D539FE">
        <w:t xml:space="preserve"> </w:t>
      </w:r>
      <w:r w:rsidR="008007C3">
        <w:t xml:space="preserve">capabilities, </w:t>
      </w:r>
      <w:r w:rsidR="00D539FE">
        <w:t xml:space="preserve">and </w:t>
      </w:r>
      <w:r w:rsidR="008007C3">
        <w:t xml:space="preserve">environment </w:t>
      </w:r>
      <w:r w:rsidR="00D539FE">
        <w:t>compatibilit</w:t>
      </w:r>
      <w:r w:rsidR="00CB28C2">
        <w:t>y</w:t>
      </w:r>
      <w:r w:rsidR="008007C3">
        <w:t xml:space="preserve"> for testing.</w:t>
      </w:r>
    </w:p>
    <w:p w14:paraId="086A9B8F" w14:textId="5C31E64D" w:rsidR="008F548A" w:rsidRDefault="008F548A" w:rsidP="00296311">
      <w:pPr>
        <w:numPr>
          <w:ilvl w:val="0"/>
          <w:numId w:val="1"/>
        </w:numPr>
        <w:ind w:left="720"/>
      </w:pPr>
      <w:r w:rsidRPr="00D8140D">
        <w:rPr>
          <w:b/>
          <w:bCs/>
        </w:rPr>
        <w:t>Detection Result</w:t>
      </w:r>
      <w:r w:rsidR="0088031B">
        <w:rPr>
          <w:b/>
          <w:bCs/>
        </w:rPr>
        <w:t>.</w:t>
      </w:r>
      <w:ins w:id="136" w:author="Abiodun Aremu" w:date="2023-08-30T12:04:00Z">
        <w:r w:rsidR="00D80E57">
          <w:t xml:space="preserve"> </w:t>
        </w:r>
      </w:ins>
      <w:r w:rsidR="00E47A1B">
        <w:t>V</w:t>
      </w:r>
      <w:r w:rsidR="001D5C2D">
        <w:t>erif</w:t>
      </w:r>
      <w:r w:rsidR="00A84EE3">
        <w:t>y</w:t>
      </w:r>
      <w:r w:rsidR="001D5C2D">
        <w:t xml:space="preserve"> </w:t>
      </w:r>
      <w:r w:rsidR="008C4FAE" w:rsidRPr="00C3277C">
        <w:rPr>
          <w:b/>
          <w:bCs/>
        </w:rPr>
        <w:t>PTM</w:t>
      </w:r>
      <w:r w:rsidR="00C3277C" w:rsidRPr="00C3277C">
        <w:rPr>
          <w:b/>
          <w:bCs/>
        </w:rPr>
        <w:t xml:space="preserve"> Service</w:t>
      </w:r>
      <w:r w:rsidR="008C4FAE">
        <w:t xml:space="preserve"> detection, inspection, and validation of the SUT environment for test readiness</w:t>
      </w:r>
      <w:r w:rsidR="00D8140D">
        <w:t>.</w:t>
      </w:r>
      <w:r w:rsidR="00127C20">
        <w:t xml:space="preserve"> </w:t>
      </w:r>
      <w:proofErr w:type="gramStart"/>
      <w:r w:rsidR="00CB28C2">
        <w:t>Also</w:t>
      </w:r>
      <w:proofErr w:type="gramEnd"/>
      <w:r w:rsidR="00CB28C2">
        <w:t xml:space="preserve"> e</w:t>
      </w:r>
      <w:r w:rsidR="00127C20">
        <w:t xml:space="preserve">nables you to </w:t>
      </w:r>
      <w:r w:rsidR="00CB28C2">
        <w:t xml:space="preserve">validate user input information such as </w:t>
      </w:r>
      <w:r w:rsidR="00CB28C2" w:rsidRPr="00DE23BB">
        <w:rPr>
          <w:b/>
        </w:rPr>
        <w:t>Target Share</w:t>
      </w:r>
      <w:r w:rsidR="00CB28C2">
        <w:t xml:space="preserve">, </w:t>
      </w:r>
      <w:proofErr w:type="gramStart"/>
      <w:r w:rsidR="00CB28C2" w:rsidRPr="00DE23BB">
        <w:rPr>
          <w:b/>
        </w:rPr>
        <w:t>User Name</w:t>
      </w:r>
      <w:proofErr w:type="gramEnd"/>
      <w:r w:rsidR="00CB28C2">
        <w:t xml:space="preserve">, </w:t>
      </w:r>
      <w:r w:rsidR="00CB28C2" w:rsidRPr="00DE23BB">
        <w:rPr>
          <w:b/>
        </w:rPr>
        <w:t>Password</w:t>
      </w:r>
      <w:r w:rsidR="00CB28C2">
        <w:t>, and so on.</w:t>
      </w:r>
      <w:r w:rsidR="00943346">
        <w:t xml:space="preserve"> </w:t>
      </w:r>
    </w:p>
    <w:p w14:paraId="6578C58F" w14:textId="10F90FD6" w:rsidR="008F548A" w:rsidRDefault="008F548A" w:rsidP="00296311">
      <w:pPr>
        <w:numPr>
          <w:ilvl w:val="0"/>
          <w:numId w:val="1"/>
        </w:numPr>
        <w:ind w:left="720"/>
      </w:pPr>
      <w:r w:rsidRPr="001F69F4">
        <w:rPr>
          <w:b/>
          <w:bCs/>
        </w:rPr>
        <w:t>Filter Test Case/s</w:t>
      </w:r>
      <w:r w:rsidR="0088031B">
        <w:rPr>
          <w:b/>
          <w:bCs/>
        </w:rPr>
        <w:t>.</w:t>
      </w:r>
      <w:r w:rsidR="00E47A1B">
        <w:rPr>
          <w:b/>
          <w:bCs/>
        </w:rPr>
        <w:t xml:space="preserve"> </w:t>
      </w:r>
      <w:r w:rsidR="00E47A1B">
        <w:t>M</w:t>
      </w:r>
      <w:r w:rsidR="001F69F4">
        <w:t xml:space="preserve">odify the default output of the </w:t>
      </w:r>
      <w:r w:rsidR="001F69F4" w:rsidRPr="0090004D">
        <w:rPr>
          <w:b/>
        </w:rPr>
        <w:t>Auto-Detect</w:t>
      </w:r>
      <w:r w:rsidR="001F69F4">
        <w:rPr>
          <w:b/>
        </w:rPr>
        <w:t>ion</w:t>
      </w:r>
      <w:r w:rsidR="001F69F4">
        <w:t xml:space="preserve"> </w:t>
      </w:r>
      <w:proofErr w:type="gramStart"/>
      <w:r w:rsidR="001F69F4">
        <w:t>process,</w:t>
      </w:r>
      <w:proofErr w:type="gramEnd"/>
      <w:r w:rsidR="001F69F4">
        <w:t xml:space="preserve"> by selecting/unselecting (filtering) Test Cases to create a unique test configuration. </w:t>
      </w:r>
      <w:r w:rsidR="00D63B17">
        <w:t xml:space="preserve">Per </w:t>
      </w:r>
      <w:proofErr w:type="gramStart"/>
      <w:r w:rsidR="00D63B17">
        <w:t>an  Instructor</w:t>
      </w:r>
      <w:proofErr w:type="gramEnd"/>
      <w:r w:rsidR="00D63B17">
        <w:t xml:space="preserve"> of </w:t>
      </w:r>
      <w:r w:rsidR="003E0E97">
        <w:t xml:space="preserve">this </w:t>
      </w:r>
      <w:r w:rsidR="00DA4ABA">
        <w:t xml:space="preserve">tutorial </w:t>
      </w:r>
      <w:commentRangeStart w:id="137"/>
      <w:commentRangeEnd w:id="137"/>
      <w:r w:rsidR="00DA4ABA">
        <w:rPr>
          <w:rStyle w:val="CommentReference"/>
        </w:rPr>
        <w:commentReference w:id="137"/>
      </w:r>
      <w:r w:rsidR="003E0E97">
        <w:t>, you might</w:t>
      </w:r>
      <w:r w:rsidR="001F69F4">
        <w:t xml:space="preserve"> configure specific tests to create focus on specific set</w:t>
      </w:r>
      <w:r w:rsidR="00C3277C">
        <w:t>s</w:t>
      </w:r>
      <w:r w:rsidR="001F69F4">
        <w:t xml:space="preserve"> of test results.</w:t>
      </w:r>
    </w:p>
    <w:p w14:paraId="3239568B" w14:textId="5E135353" w:rsidR="00B46B8A" w:rsidRPr="00492A3C" w:rsidRDefault="008F548A" w:rsidP="00296311">
      <w:pPr>
        <w:numPr>
          <w:ilvl w:val="0"/>
          <w:numId w:val="1"/>
        </w:numPr>
        <w:ind w:left="720"/>
      </w:pPr>
      <w:r w:rsidRPr="00DA4801">
        <w:rPr>
          <w:b/>
          <w:bCs/>
        </w:rPr>
        <w:t xml:space="preserve">Configure Test </w:t>
      </w:r>
      <w:commentRangeStart w:id="138"/>
      <w:r w:rsidRPr="00DA4801">
        <w:rPr>
          <w:b/>
          <w:bCs/>
        </w:rPr>
        <w:t>Case</w:t>
      </w:r>
      <w:r w:rsidR="00B21DB0" w:rsidRPr="00DA4801">
        <w:rPr>
          <w:b/>
          <w:bCs/>
        </w:rPr>
        <w:t>/s</w:t>
      </w:r>
      <w:commentRangeEnd w:id="138"/>
      <w:r w:rsidR="0088031B">
        <w:rPr>
          <w:rStyle w:val="CommentReference"/>
        </w:rPr>
        <w:commentReference w:id="138"/>
      </w:r>
      <w:r w:rsidR="0088031B">
        <w:rPr>
          <w:b/>
          <w:bCs/>
        </w:rPr>
        <w:t>.</w:t>
      </w:r>
      <w:r w:rsidR="00E47A1B">
        <w:rPr>
          <w:b/>
          <w:bCs/>
        </w:rPr>
        <w:t xml:space="preserve"> </w:t>
      </w:r>
      <w:r w:rsidR="00E47A1B">
        <w:t>R</w:t>
      </w:r>
      <w:r w:rsidR="00B730AA">
        <w:t xml:space="preserve">eview </w:t>
      </w:r>
      <w:r w:rsidR="005666F4">
        <w:t>or</w:t>
      </w:r>
      <w:r w:rsidR="00B730AA">
        <w:t xml:space="preserve"> optionally </w:t>
      </w:r>
      <w:r w:rsidR="005666F4">
        <w:t>re</w:t>
      </w:r>
      <w:r w:rsidR="00B730AA">
        <w:t xml:space="preserve">configure Test Case properties to refine </w:t>
      </w:r>
      <w:r w:rsidR="00B730AA" w:rsidRPr="001452E3">
        <w:t>or</w:t>
      </w:r>
      <w:r w:rsidR="00B730AA" w:rsidRPr="001D5C2D">
        <w:rPr>
          <w:color w:val="C00000"/>
        </w:rPr>
        <w:t xml:space="preserve"> </w:t>
      </w:r>
      <w:r w:rsidR="00B730AA" w:rsidRPr="00492A3C">
        <w:t>make corrections to property values.</w:t>
      </w:r>
    </w:p>
    <w:p w14:paraId="6B46DA21" w14:textId="0AED5FAD" w:rsidR="00A043DF" w:rsidRDefault="008F548A" w:rsidP="00296311">
      <w:pPr>
        <w:numPr>
          <w:ilvl w:val="0"/>
          <w:numId w:val="1"/>
        </w:numPr>
        <w:ind w:left="720"/>
      </w:pPr>
      <w:r w:rsidRPr="00DA4801">
        <w:rPr>
          <w:b/>
          <w:bCs/>
        </w:rPr>
        <w:t xml:space="preserve">Configure </w:t>
      </w:r>
      <w:r w:rsidR="00CA74A2">
        <w:rPr>
          <w:b/>
          <w:bCs/>
        </w:rPr>
        <w:t>A</w:t>
      </w:r>
      <w:r w:rsidRPr="00DA4801">
        <w:rPr>
          <w:b/>
          <w:bCs/>
        </w:rPr>
        <w:t>dapter</w:t>
      </w:r>
      <w:r w:rsidR="0088031B">
        <w:rPr>
          <w:b/>
          <w:bCs/>
        </w:rPr>
        <w:t>.</w:t>
      </w:r>
      <w:r w:rsidR="00E47A1B">
        <w:rPr>
          <w:b/>
          <w:bCs/>
        </w:rPr>
        <w:t xml:space="preserve"> </w:t>
      </w:r>
      <w:r w:rsidR="00E47A1B">
        <w:t>S</w:t>
      </w:r>
      <w:r w:rsidR="00B730AA">
        <w:t>elect</w:t>
      </w:r>
      <w:r w:rsidR="005666F4">
        <w:t xml:space="preserve"> the</w:t>
      </w:r>
      <w:r w:rsidR="001452E3">
        <w:t xml:space="preserve"> </w:t>
      </w:r>
      <w:r w:rsidR="005666F4">
        <w:t xml:space="preserve">type of </w:t>
      </w:r>
      <w:r w:rsidR="00B730AA">
        <w:t>control adapter</w:t>
      </w:r>
      <w:r w:rsidR="00C3277C">
        <w:t>s</w:t>
      </w:r>
      <w:r w:rsidR="00A20537">
        <w:t xml:space="preserve"> </w:t>
      </w:r>
      <w:r w:rsidR="00905A85">
        <w:t xml:space="preserve">to use </w:t>
      </w:r>
      <w:r w:rsidR="00A20537">
        <w:t xml:space="preserve">and </w:t>
      </w:r>
      <w:r w:rsidR="00905A85">
        <w:t xml:space="preserve">specify </w:t>
      </w:r>
      <w:r w:rsidR="00A20537">
        <w:t xml:space="preserve">script locations when </w:t>
      </w:r>
      <w:r w:rsidR="00905A85">
        <w:t>required</w:t>
      </w:r>
      <w:r w:rsidR="00A043DF">
        <w:t>:</w:t>
      </w:r>
    </w:p>
    <w:p w14:paraId="1E147E8B" w14:textId="0A197CD2" w:rsidR="004D266D" w:rsidRPr="00A043DF" w:rsidRDefault="004D266D" w:rsidP="00296311">
      <w:pPr>
        <w:numPr>
          <w:ilvl w:val="0"/>
          <w:numId w:val="1"/>
        </w:numPr>
        <w:ind w:left="1080"/>
      </w:pPr>
      <w:r>
        <w:rPr>
          <w:b/>
          <w:bCs/>
        </w:rPr>
        <w:t>SUT Protocol control adapter</w:t>
      </w:r>
      <w:r w:rsidR="00E47A1B">
        <w:rPr>
          <w:b/>
          <w:bCs/>
        </w:rPr>
        <w:t xml:space="preserve">: </w:t>
      </w:r>
      <w:r w:rsidR="00E47A1B">
        <w:t>U</w:t>
      </w:r>
      <w:r w:rsidR="001452E3">
        <w:t xml:space="preserve">se this adapter for the </w:t>
      </w:r>
      <w:hyperlink w:anchor="FileServerSMBTestSuite_trm" w:history="1">
        <w:r w:rsidR="00023D7A" w:rsidRPr="005002AC">
          <w:rPr>
            <w:rStyle w:val="Hyperlink"/>
            <w:b/>
            <w:color w:val="00B050"/>
            <w:u w:val="none"/>
          </w:rPr>
          <w:t>FSSTS</w:t>
        </w:r>
      </w:hyperlink>
      <w:r w:rsidR="00023D7A">
        <w:rPr>
          <w:rStyle w:val="Hyperlink"/>
          <w:b/>
          <w:color w:val="00B050"/>
          <w:u w:val="none"/>
        </w:rPr>
        <w:t xml:space="preserve"> </w:t>
      </w:r>
      <w:r w:rsidR="00023D7A" w:rsidRPr="00023D7A">
        <w:rPr>
          <w:rStyle w:val="Hyperlink"/>
          <w:bCs/>
          <w:color w:val="auto"/>
          <w:u w:val="none"/>
        </w:rPr>
        <w:t>with the Managed setting.</w:t>
      </w:r>
    </w:p>
    <w:p w14:paraId="1347547E" w14:textId="02B33D07" w:rsidR="004D266D" w:rsidRDefault="004D266D" w:rsidP="00296311">
      <w:pPr>
        <w:numPr>
          <w:ilvl w:val="0"/>
          <w:numId w:val="1"/>
        </w:numPr>
        <w:ind w:left="1080"/>
        <w:rPr>
          <w:b/>
          <w:bCs/>
        </w:rPr>
      </w:pPr>
      <w:r w:rsidRPr="00A043DF">
        <w:rPr>
          <w:b/>
          <w:bCs/>
        </w:rPr>
        <w:t>Common SUT control adapter</w:t>
      </w:r>
      <w:r w:rsidR="00E47A1B">
        <w:rPr>
          <w:b/>
          <w:bCs/>
        </w:rPr>
        <w:t xml:space="preserve">: </w:t>
      </w:r>
      <w:r w:rsidR="00E47A1B">
        <w:t>N</w:t>
      </w:r>
      <w:r w:rsidR="00023D7A">
        <w:t xml:space="preserve">ot applicable to </w:t>
      </w:r>
      <w:hyperlink w:anchor="FileServerSMBTestSuite_trm" w:history="1">
        <w:r w:rsidR="00023D7A" w:rsidRPr="005002AC">
          <w:rPr>
            <w:rStyle w:val="Hyperlink"/>
            <w:b/>
            <w:color w:val="00B050"/>
            <w:u w:val="none"/>
          </w:rPr>
          <w:t>FSSTS</w:t>
        </w:r>
      </w:hyperlink>
      <w:r w:rsidR="00023D7A" w:rsidRPr="00023D7A">
        <w:rPr>
          <w:rStyle w:val="Hyperlink"/>
          <w:bCs/>
          <w:color w:val="auto"/>
          <w:u w:val="none"/>
        </w:rPr>
        <w:t>.</w:t>
      </w:r>
    </w:p>
    <w:p w14:paraId="32812FE1" w14:textId="1BC248CE" w:rsidR="004D266D" w:rsidRPr="00A043DF" w:rsidRDefault="004D266D" w:rsidP="00296311">
      <w:pPr>
        <w:numPr>
          <w:ilvl w:val="0"/>
          <w:numId w:val="1"/>
        </w:numPr>
        <w:ind w:left="1080"/>
        <w:rPr>
          <w:b/>
          <w:bCs/>
        </w:rPr>
      </w:pPr>
      <w:r>
        <w:rPr>
          <w:b/>
          <w:bCs/>
        </w:rPr>
        <w:t xml:space="preserve">Fail SUT control </w:t>
      </w:r>
      <w:proofErr w:type="gramStart"/>
      <w:r>
        <w:rPr>
          <w:b/>
          <w:bCs/>
        </w:rPr>
        <w:t>adapter</w:t>
      </w:r>
      <w:r>
        <w:t xml:space="preserve"> </w:t>
      </w:r>
      <w:r w:rsidR="00E47A1B">
        <w:t>:</w:t>
      </w:r>
      <w:proofErr w:type="gramEnd"/>
      <w:r w:rsidR="00E47A1B">
        <w:t xml:space="preserve"> N</w:t>
      </w:r>
      <w:r w:rsidR="00023D7A">
        <w:t xml:space="preserve">ot applicable to </w:t>
      </w:r>
      <w:hyperlink w:anchor="FileServerSMBTestSuite_trm" w:history="1">
        <w:r w:rsidR="00023D7A" w:rsidRPr="005002AC">
          <w:rPr>
            <w:rStyle w:val="Hyperlink"/>
            <w:b/>
            <w:color w:val="00B050"/>
            <w:u w:val="none"/>
          </w:rPr>
          <w:t>FSSTS</w:t>
        </w:r>
      </w:hyperlink>
      <w:r w:rsidR="00023D7A" w:rsidRPr="00023D7A">
        <w:rPr>
          <w:rStyle w:val="Hyperlink"/>
          <w:bCs/>
          <w:color w:val="auto"/>
          <w:u w:val="none"/>
        </w:rPr>
        <w:t>.</w:t>
      </w:r>
    </w:p>
    <w:p w14:paraId="136A44CF" w14:textId="451D6F1F" w:rsidR="00DA4801" w:rsidRDefault="003D4882" w:rsidP="00296311">
      <w:pPr>
        <w:numPr>
          <w:ilvl w:val="0"/>
          <w:numId w:val="1"/>
        </w:numPr>
        <w:ind w:left="720"/>
      </w:pPr>
      <w:r w:rsidRPr="003D4882">
        <w:rPr>
          <w:b/>
          <w:bCs/>
        </w:rPr>
        <w:t>Run Selected Test Case/s</w:t>
      </w:r>
      <w:r w:rsidR="0088031B">
        <w:rPr>
          <w:b/>
          <w:bCs/>
        </w:rPr>
        <w:t>.</w:t>
      </w:r>
      <w:r w:rsidR="00E47A1B">
        <w:rPr>
          <w:b/>
          <w:bCs/>
        </w:rPr>
        <w:t xml:space="preserve"> </w:t>
      </w:r>
      <w:r w:rsidR="001D5C2D" w:rsidRPr="001D5C2D">
        <w:rPr>
          <w:b/>
          <w:bCs/>
        </w:rPr>
        <w:t>Run all cases</w:t>
      </w:r>
      <w:r w:rsidR="001D5C2D">
        <w:t xml:space="preserve"> or run only </w:t>
      </w:r>
      <w:r w:rsidR="001D5C2D" w:rsidRPr="000F1A0D">
        <w:rPr>
          <w:i/>
          <w:iCs/>
        </w:rPr>
        <w:t>selected</w:t>
      </w:r>
      <w:r w:rsidR="001D5C2D">
        <w:t xml:space="preserve"> Test Cases</w:t>
      </w:r>
      <w:r w:rsidR="005C1740">
        <w:t xml:space="preserve"> at execution time</w:t>
      </w:r>
      <w:r w:rsidR="00C3277C">
        <w:t xml:space="preserve"> from this page</w:t>
      </w:r>
      <w:r w:rsidR="001D5C2D">
        <w:t>.</w:t>
      </w:r>
    </w:p>
    <w:p w14:paraId="4EF1DFBD" w14:textId="7B16C767" w:rsidR="00B46B8A" w:rsidRDefault="00B46B8A" w:rsidP="003D4882">
      <w:pPr>
        <w:pStyle w:val="NormalLineSpacing"/>
        <w:ind w:left="0"/>
      </w:pPr>
    </w:p>
    <w:p w14:paraId="2C0AA7B8" w14:textId="1B382A6A" w:rsidR="00430C10" w:rsidRDefault="0090004D" w:rsidP="003D4882">
      <w:r>
        <w:t xml:space="preserve">You will complete the items </w:t>
      </w:r>
      <w:r w:rsidR="00980B7D">
        <w:t xml:space="preserve">cited </w:t>
      </w:r>
      <w:r>
        <w:t xml:space="preserve">in the </w:t>
      </w:r>
      <w:r w:rsidR="001D6217">
        <w:t>above</w:t>
      </w:r>
      <w:r>
        <w:t xml:space="preserve"> list in </w:t>
      </w:r>
      <w:hyperlink w:anchor="_4.1__Performing" w:history="1">
        <w:r w:rsidRPr="0090004D">
          <w:rPr>
            <w:rStyle w:val="Hyperlink"/>
          </w:rPr>
          <w:t>section 4.1</w:t>
        </w:r>
      </w:hyperlink>
      <w:r w:rsidR="0088031B">
        <w:rPr>
          <w:rStyle w:val="Hyperlink"/>
        </w:rPr>
        <w:t xml:space="preserve"> </w:t>
      </w:r>
      <w:r w:rsidR="0088031B" w:rsidRPr="0088031B">
        <w:rPr>
          <w:rStyle w:val="Hyperlink"/>
        </w:rPr>
        <w:t>Configure the Test Environment with the PTM Service</w:t>
      </w:r>
      <w:r>
        <w:t xml:space="preserve"> that follows.</w:t>
      </w:r>
      <w:r w:rsidR="0024361C">
        <w:t xml:space="preserve"> Thereafter, you will run the Test Cases and then perform simple analysis on test results to obtain a</w:t>
      </w:r>
      <w:r w:rsidR="00980B7D">
        <w:t xml:space="preserve"> basic</w:t>
      </w:r>
      <w:r w:rsidR="0024361C">
        <w:t xml:space="preserve"> understanding of the analysis features.</w:t>
      </w:r>
    </w:p>
    <w:p w14:paraId="25F8895B" w14:textId="77777777" w:rsidR="0060567E" w:rsidRDefault="0060567E" w:rsidP="003D4882">
      <w:pPr>
        <w:pStyle w:val="NormalLineSpacing"/>
        <w:ind w:left="0"/>
      </w:pPr>
    </w:p>
    <w:p w14:paraId="72768D71" w14:textId="16C6C731" w:rsidR="00A669D7" w:rsidRPr="00182A19" w:rsidRDefault="00E86153" w:rsidP="003D4882">
      <w:pPr>
        <w:rPr>
          <w:sz w:val="26"/>
          <w:szCs w:val="26"/>
        </w:rPr>
      </w:pPr>
      <w:r w:rsidRPr="00182A19">
        <w:rPr>
          <w:b/>
          <w:bCs/>
          <w:sz w:val="26"/>
          <w:szCs w:val="26"/>
        </w:rPr>
        <w:t xml:space="preserve">Optional </w:t>
      </w:r>
      <w:r w:rsidR="00F97A2D" w:rsidRPr="00182A19">
        <w:rPr>
          <w:b/>
          <w:bCs/>
          <w:sz w:val="26"/>
          <w:szCs w:val="26"/>
        </w:rPr>
        <w:t xml:space="preserve">Configuration </w:t>
      </w:r>
      <w:r w:rsidRPr="00182A19">
        <w:rPr>
          <w:b/>
          <w:bCs/>
          <w:sz w:val="26"/>
          <w:szCs w:val="26"/>
        </w:rPr>
        <w:t>Scenario</w:t>
      </w:r>
    </w:p>
    <w:p w14:paraId="5766E6C9" w14:textId="764F5288" w:rsidR="00A669D7" w:rsidRPr="00E23DC4" w:rsidRDefault="0039088B" w:rsidP="003D4882">
      <w:r>
        <w:t xml:space="preserve">If you have already run through an execution of Test Cases and saved a </w:t>
      </w:r>
      <w:r w:rsidRPr="0039088B">
        <w:rPr>
          <w:b/>
          <w:bCs/>
        </w:rPr>
        <w:t>Profile</w:t>
      </w:r>
      <w:r>
        <w:t xml:space="preserve"> per the procedure in section </w:t>
      </w:r>
      <w:r>
        <w:fldChar w:fldCharType="begin"/>
      </w:r>
      <w:r>
        <w:instrText>HYPERLINK \l "_5.1__Saving"</w:instrText>
      </w:r>
      <w:r>
        <w:fldChar w:fldCharType="separate"/>
      </w:r>
      <w:r w:rsidR="00AA387A" w:rsidRPr="00AA387A">
        <w:rPr>
          <w:rStyle w:val="Hyperlink"/>
        </w:rPr>
        <w:t>5.</w:t>
      </w:r>
      <w:r w:rsidR="00690B2F">
        <w:rPr>
          <w:rStyle w:val="Hyperlink"/>
        </w:rPr>
        <w:t>2</w:t>
      </w:r>
      <w:r w:rsidR="00AA387A" w:rsidRPr="00AA387A">
        <w:rPr>
          <w:rStyle w:val="Hyperlink"/>
        </w:rPr>
        <w:t xml:space="preserve"> </w:t>
      </w:r>
      <w:del w:id="139" w:author="Joe Tornese" w:date="2023-08-25T10:09:00Z">
        <w:r w:rsidR="00AA387A" w:rsidRPr="00AA387A" w:rsidDel="0088031B">
          <w:rPr>
            <w:rStyle w:val="Hyperlink"/>
          </w:rPr>
          <w:delText xml:space="preserve"> </w:delText>
        </w:r>
      </w:del>
      <w:r w:rsidR="00AA387A">
        <w:rPr>
          <w:rStyle w:val="Hyperlink"/>
        </w:rPr>
        <w:t>Saving</w:t>
      </w:r>
      <w:r w:rsidR="00AA387A" w:rsidRPr="00AA387A">
        <w:rPr>
          <w:rStyle w:val="Hyperlink"/>
        </w:rPr>
        <w:t xml:space="preserve"> a Profile</w:t>
      </w:r>
      <w:r>
        <w:rPr>
          <w:rStyle w:val="Hyperlink"/>
        </w:rPr>
        <w:fldChar w:fldCharType="end"/>
      </w:r>
      <w:r>
        <w:t xml:space="preserve">, you can proceed to section </w:t>
      </w:r>
      <w:hyperlink w:anchor="_4.2__Configure_1" w:history="1">
        <w:r w:rsidR="00A42BF6" w:rsidRPr="00AA387A">
          <w:rPr>
            <w:rStyle w:val="Hyperlink"/>
          </w:rPr>
          <w:t xml:space="preserve">4.2 </w:t>
        </w:r>
        <w:r w:rsidR="00AA387A" w:rsidRPr="00AA387A">
          <w:rPr>
            <w:rStyle w:val="Hyperlink"/>
          </w:rPr>
          <w:t>Configure the Test Environment by Loading a Profile</w:t>
        </w:r>
      </w:hyperlink>
      <w:r w:rsidR="00AA387A">
        <w:t xml:space="preserve"> </w:t>
      </w:r>
      <w:r>
        <w:t xml:space="preserve">to </w:t>
      </w:r>
      <w:r w:rsidR="00106786">
        <w:t>set the Test Case configuration with a</w:t>
      </w:r>
      <w:r>
        <w:t xml:space="preserve"> </w:t>
      </w:r>
      <w:r w:rsidRPr="00A42BF6">
        <w:rPr>
          <w:b/>
          <w:bCs/>
        </w:rPr>
        <w:t>Profile</w:t>
      </w:r>
      <w:r>
        <w:t xml:space="preserve"> </w:t>
      </w:r>
      <w:r w:rsidR="00106786">
        <w:t xml:space="preserve">prior to execution, </w:t>
      </w:r>
      <w:r>
        <w:t xml:space="preserve">instead of performing the configuration </w:t>
      </w:r>
      <w:r w:rsidR="00C027F1">
        <w:t>in</w:t>
      </w:r>
      <w:r>
        <w:t xml:space="preserve"> section</w:t>
      </w:r>
      <w:r w:rsidR="00C027F1">
        <w:t xml:space="preserve"> 4.1</w:t>
      </w:r>
      <w:ins w:id="140" w:author="Joe Tornese" w:date="2023-08-25T12:04:00Z">
        <w:r w:rsidR="005867BB">
          <w:t xml:space="preserve"> </w:t>
        </w:r>
      </w:ins>
      <w:r w:rsidR="00C027F1">
        <w:t xml:space="preserve"> that follows</w:t>
      </w:r>
      <w:r>
        <w:t>.</w:t>
      </w:r>
      <w:r w:rsidR="00AA387A">
        <w:t xml:space="preserve"> </w:t>
      </w:r>
      <w:r w:rsidR="00FA1201">
        <w:t xml:space="preserve">For </w:t>
      </w:r>
      <w:proofErr w:type="gramStart"/>
      <w:r w:rsidR="00FA1201">
        <w:t>the section</w:t>
      </w:r>
      <w:proofErr w:type="gramEnd"/>
      <w:r w:rsidR="00FA1201">
        <w:t xml:space="preserve"> 4.2 procedure, n</w:t>
      </w:r>
      <w:r w:rsidR="00AA387A">
        <w:t xml:space="preserve">ote that you will need to have the </w:t>
      </w:r>
      <w:hyperlink w:anchor="ProtocolTestManagerWS" w:history="1">
        <w:r w:rsidR="00AA387A" w:rsidRPr="00A9672D">
          <w:rPr>
            <w:rStyle w:val="Hyperlink"/>
            <w:b/>
            <w:bCs/>
            <w:color w:val="00B050"/>
          </w:rPr>
          <w:t>PTM</w:t>
        </w:r>
        <w:r w:rsidR="00C360E5">
          <w:rPr>
            <w:rStyle w:val="Hyperlink"/>
            <w:b/>
            <w:bCs/>
            <w:color w:val="00B050"/>
          </w:rPr>
          <w:t xml:space="preserve"> Service</w:t>
        </w:r>
      </w:hyperlink>
      <w:r w:rsidR="003D4882">
        <w:t xml:space="preserve"> </w:t>
      </w:r>
      <w:r w:rsidR="00AA387A">
        <w:t xml:space="preserve">open to the </w:t>
      </w:r>
      <w:r w:rsidR="00AA387A" w:rsidRPr="00AA387A">
        <w:rPr>
          <w:b/>
          <w:bCs/>
        </w:rPr>
        <w:t>Configure Method</w:t>
      </w:r>
      <w:r w:rsidR="00AA387A">
        <w:t xml:space="preserve"> </w:t>
      </w:r>
      <w:r w:rsidR="00FA1201">
        <w:t xml:space="preserve">page </w:t>
      </w:r>
      <w:r w:rsidR="00AA387A">
        <w:t xml:space="preserve">to load an existing </w:t>
      </w:r>
      <w:r w:rsidR="00AA387A" w:rsidRPr="00F97A2D">
        <w:rPr>
          <w:b/>
          <w:bCs/>
        </w:rPr>
        <w:t>Profile</w:t>
      </w:r>
      <w:r w:rsidR="00AA387A">
        <w:t>.</w:t>
      </w:r>
    </w:p>
    <w:p w14:paraId="0DD309BC" w14:textId="10A49B96" w:rsidR="00236EDA" w:rsidRPr="00E61FBB" w:rsidRDefault="001E5F84" w:rsidP="003D4882">
      <w:pPr>
        <w:pStyle w:val="Heading2"/>
        <w:ind w:left="0"/>
      </w:pPr>
      <w:bookmarkStart w:id="141" w:name="user-content-7"/>
      <w:bookmarkStart w:id="142" w:name="_7.1_Configure_and"/>
      <w:bookmarkStart w:id="143" w:name="_4.1__Performing"/>
      <w:bookmarkStart w:id="144" w:name="_4.1__Configure"/>
      <w:bookmarkStart w:id="145" w:name="_Toc526942819"/>
      <w:bookmarkStart w:id="146" w:name="_Ref29484821"/>
      <w:bookmarkStart w:id="147" w:name="_Toc113037953"/>
      <w:bookmarkEnd w:id="141"/>
      <w:bookmarkEnd w:id="142"/>
      <w:bookmarkEnd w:id="143"/>
      <w:bookmarkEnd w:id="144"/>
      <w:proofErr w:type="gramStart"/>
      <w:r>
        <w:t>4</w:t>
      </w:r>
      <w:r w:rsidR="00AB3433" w:rsidRPr="00E61FBB">
        <w:t xml:space="preserve">.1 </w:t>
      </w:r>
      <w:r w:rsidR="00E8518B" w:rsidRPr="00E61FBB">
        <w:t xml:space="preserve"> </w:t>
      </w:r>
      <w:r w:rsidR="00B401D9">
        <w:t>Configure</w:t>
      </w:r>
      <w:proofErr w:type="gramEnd"/>
      <w:r w:rsidR="00B401D9">
        <w:t xml:space="preserve"> the</w:t>
      </w:r>
      <w:r w:rsidR="00B401D9" w:rsidRPr="00E61FBB">
        <w:t xml:space="preserve"> </w:t>
      </w:r>
      <w:r w:rsidR="00ED09C1" w:rsidRPr="00E61FBB">
        <w:t xml:space="preserve">Test Environment with </w:t>
      </w:r>
      <w:bookmarkEnd w:id="145"/>
      <w:bookmarkEnd w:id="146"/>
      <w:r w:rsidR="00B401D9">
        <w:t xml:space="preserve">the PTM </w:t>
      </w:r>
      <w:r w:rsidR="001E276E">
        <w:t>Service</w:t>
      </w:r>
      <w:bookmarkEnd w:id="147"/>
    </w:p>
    <w:p w14:paraId="6634AA06" w14:textId="755A3988" w:rsidR="00B43258" w:rsidRDefault="00735EA6" w:rsidP="003D4882">
      <w:pPr>
        <w:pStyle w:val="Normal2"/>
        <w:ind w:left="0"/>
        <w:rPr>
          <w:lang w:val="en"/>
        </w:rPr>
      </w:pPr>
      <w:r w:rsidRPr="00735EA6">
        <w:rPr>
          <w:bCs/>
          <w:lang w:val="en"/>
        </w:rPr>
        <w:t xml:space="preserve">The </w:t>
      </w:r>
      <w:hyperlink w:anchor="ProtocolTestManagerWS" w:history="1">
        <w:r w:rsidR="003D4882" w:rsidRPr="003D4882">
          <w:rPr>
            <w:rStyle w:val="Hyperlink"/>
            <w:b/>
            <w:bCs/>
            <w:color w:val="00B050"/>
            <w:lang w:val="en"/>
          </w:rPr>
          <w:t>PTM Service</w:t>
        </w:r>
      </w:hyperlink>
      <w:r w:rsidR="003D4882">
        <w:rPr>
          <w:lang w:val="en"/>
        </w:rPr>
        <w:t xml:space="preserve"> </w:t>
      </w:r>
      <w:r w:rsidR="00EE571E">
        <w:rPr>
          <w:lang w:val="en"/>
        </w:rPr>
        <w:t xml:space="preserve">contains all the features and functions </w:t>
      </w:r>
      <w:del w:id="148" w:author="Joe Tornese" w:date="2023-08-22T15:58:00Z">
        <w:r w:rsidR="003D4882" w:rsidRPr="00AE11FC" w:rsidDel="00E47A1B">
          <w:rPr>
            <w:lang w:val="en"/>
          </w:rPr>
          <w:delText xml:space="preserve"> </w:delText>
        </w:r>
      </w:del>
      <w:r w:rsidR="00956EC8">
        <w:rPr>
          <w:lang w:val="en"/>
        </w:rPr>
        <w:t xml:space="preserve">you will </w:t>
      </w:r>
      <w:r w:rsidR="00EE571E">
        <w:rPr>
          <w:lang w:val="en"/>
        </w:rPr>
        <w:t xml:space="preserve">need </w:t>
      </w:r>
      <w:r w:rsidR="00956EC8">
        <w:rPr>
          <w:lang w:val="en"/>
        </w:rPr>
        <w:t xml:space="preserve">from this point forward to </w:t>
      </w:r>
      <w:r w:rsidR="00236EDA" w:rsidRPr="00AE11FC">
        <w:rPr>
          <w:lang w:val="en"/>
        </w:rPr>
        <w:t>configure</w:t>
      </w:r>
      <w:r w:rsidR="00956EC8">
        <w:rPr>
          <w:lang w:val="en"/>
        </w:rPr>
        <w:t>,</w:t>
      </w:r>
      <w:r w:rsidR="00236EDA" w:rsidRPr="00AE11FC">
        <w:rPr>
          <w:lang w:val="en"/>
        </w:rPr>
        <w:t xml:space="preserve"> run</w:t>
      </w:r>
      <w:r w:rsidR="00956EC8">
        <w:rPr>
          <w:lang w:val="en"/>
        </w:rPr>
        <w:t>, and analyze</w:t>
      </w:r>
      <w:r w:rsidR="00236EDA" w:rsidRPr="00AE11FC">
        <w:rPr>
          <w:lang w:val="en"/>
        </w:rPr>
        <w:t xml:space="preserve"> </w:t>
      </w:r>
      <w:r w:rsidR="00267C3A" w:rsidRPr="009F66D6">
        <w:rPr>
          <w:b/>
          <w:lang w:val="en"/>
        </w:rPr>
        <w:t>T</w:t>
      </w:r>
      <w:r w:rsidR="00236EDA" w:rsidRPr="009F66D6">
        <w:rPr>
          <w:b/>
          <w:lang w:val="en"/>
        </w:rPr>
        <w:t xml:space="preserve">est </w:t>
      </w:r>
      <w:r w:rsidR="00267C3A" w:rsidRPr="009F66D6">
        <w:rPr>
          <w:b/>
          <w:lang w:val="en"/>
        </w:rPr>
        <w:t>C</w:t>
      </w:r>
      <w:r w:rsidR="00236EDA" w:rsidRPr="009F66D6">
        <w:rPr>
          <w:b/>
          <w:lang w:val="en"/>
        </w:rPr>
        <w:t>ases</w:t>
      </w:r>
      <w:r w:rsidR="00236EDA" w:rsidRPr="00AE11FC">
        <w:rPr>
          <w:lang w:val="en"/>
        </w:rPr>
        <w:t>.</w:t>
      </w:r>
    </w:p>
    <w:p w14:paraId="742920CC" w14:textId="67B84CE8" w:rsidR="00236EDA" w:rsidRPr="00AE11FC" w:rsidRDefault="00B43258" w:rsidP="00BC1D9C">
      <w:pPr>
        <w:pStyle w:val="Normal2"/>
        <w:rPr>
          <w:lang w:val="en"/>
        </w:rPr>
      </w:pPr>
      <w:r w:rsidRPr="007449E2">
        <w:rPr>
          <w:rStyle w:val="Hyperlink"/>
          <w:color w:val="0070C0"/>
          <w:u w:val="none"/>
          <w:lang w:val="en"/>
        </w:rPr>
        <w:sym w:font="Wingdings 3" w:char="F084"/>
      </w:r>
      <w:r w:rsidR="00523C61">
        <w:rPr>
          <w:rStyle w:val="Hyperlink"/>
          <w:color w:val="auto"/>
          <w:u w:val="none"/>
          <w:lang w:val="en"/>
        </w:rPr>
        <w:t xml:space="preserve"> </w:t>
      </w:r>
      <w:del w:id="149" w:author="Joe Tornese" w:date="2023-08-25T10:12:00Z">
        <w:r w:rsidDel="00216474">
          <w:rPr>
            <w:rStyle w:val="Hyperlink"/>
            <w:color w:val="auto"/>
            <w:u w:val="none"/>
            <w:lang w:val="en"/>
          </w:rPr>
          <w:delText xml:space="preserve"> </w:delText>
        </w:r>
      </w:del>
      <w:r w:rsidR="00236EDA" w:rsidRPr="00DC61A4">
        <w:rPr>
          <w:b/>
          <w:lang w:val="en"/>
        </w:rPr>
        <w:t xml:space="preserve">To </w:t>
      </w:r>
      <w:r w:rsidR="00AE11FC" w:rsidRPr="00DC61A4">
        <w:rPr>
          <w:b/>
          <w:lang w:val="en"/>
        </w:rPr>
        <w:t>access</w:t>
      </w:r>
      <w:r w:rsidR="006C5E20">
        <w:rPr>
          <w:b/>
          <w:lang w:val="en"/>
        </w:rPr>
        <w:t xml:space="preserve"> the PTM</w:t>
      </w:r>
      <w:r w:rsidR="00AE11FC" w:rsidRPr="00DC61A4">
        <w:rPr>
          <w:b/>
          <w:lang w:val="en"/>
        </w:rPr>
        <w:t xml:space="preserve"> </w:t>
      </w:r>
      <w:r w:rsidR="004F7C9F">
        <w:rPr>
          <w:b/>
          <w:lang w:val="en"/>
        </w:rPr>
        <w:t xml:space="preserve">Service </w:t>
      </w:r>
      <w:r w:rsidR="00AE11FC" w:rsidRPr="00DC61A4">
        <w:rPr>
          <w:b/>
          <w:lang w:val="en"/>
        </w:rPr>
        <w:t xml:space="preserve">and </w:t>
      </w:r>
      <w:r w:rsidR="006C5E20">
        <w:rPr>
          <w:b/>
          <w:lang w:val="en"/>
        </w:rPr>
        <w:t xml:space="preserve">begin </w:t>
      </w:r>
      <w:r w:rsidR="00236EDA" w:rsidRPr="00DC61A4">
        <w:rPr>
          <w:b/>
          <w:lang w:val="en"/>
        </w:rPr>
        <w:t>configur</w:t>
      </w:r>
      <w:r w:rsidR="006C5E20">
        <w:rPr>
          <w:b/>
          <w:lang w:val="en"/>
        </w:rPr>
        <w:t xml:space="preserve">ation </w:t>
      </w:r>
      <w:proofErr w:type="gramStart"/>
      <w:r w:rsidR="006C5E20">
        <w:rPr>
          <w:b/>
          <w:lang w:val="en"/>
        </w:rPr>
        <w:t>tasks</w:t>
      </w:r>
      <w:proofErr w:type="gramEnd"/>
    </w:p>
    <w:p w14:paraId="39AB5266" w14:textId="4CF33445" w:rsidR="009B7823" w:rsidRPr="00AE11FC" w:rsidRDefault="00C5064A" w:rsidP="00B43C3C">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lastRenderedPageBreak/>
        <w:t>If you have not done so,</w:t>
      </w:r>
      <w:r w:rsidR="009B7823" w:rsidRPr="00AE11FC">
        <w:rPr>
          <w:rFonts w:eastAsia="Times New Roman" w:cs="Segoe UI"/>
          <w:szCs w:val="24"/>
          <w:lang w:val="en"/>
        </w:rPr>
        <w:t xml:space="preserve"> connect with the </w:t>
      </w:r>
      <w:r w:rsidR="00F63A70" w:rsidRPr="00DD3ED6">
        <w:rPr>
          <w:b/>
          <w:bCs/>
        </w:rPr>
        <w:t xml:space="preserve">PTM </w:t>
      </w:r>
      <w:r w:rsidR="00C513C6">
        <w:rPr>
          <w:b/>
          <w:bCs/>
        </w:rPr>
        <w:t>S</w:t>
      </w:r>
      <w:r w:rsidR="00F63A70" w:rsidRPr="00DD3ED6">
        <w:rPr>
          <w:b/>
          <w:bCs/>
        </w:rPr>
        <w:t>ervice</w:t>
      </w:r>
      <w:r w:rsidR="00F63A70">
        <w:t xml:space="preserve"> on the </w:t>
      </w:r>
      <w:r w:rsidR="00F63A70" w:rsidRPr="00F63A70">
        <w:rPr>
          <w:rFonts w:eastAsia="Times New Roman" w:cs="Segoe UI"/>
          <w:b/>
          <w:bCs/>
          <w:szCs w:val="24"/>
          <w:lang w:val="en"/>
        </w:rPr>
        <w:t>Driver</w:t>
      </w:r>
      <w:r w:rsidR="00A75258">
        <w:rPr>
          <w:rFonts w:eastAsia="Times New Roman" w:cs="Segoe UI"/>
          <w:b/>
          <w:bCs/>
          <w:szCs w:val="24"/>
          <w:lang w:val="en"/>
        </w:rPr>
        <w:t xml:space="preserve"> </w:t>
      </w:r>
      <w:r w:rsidR="009B7823" w:rsidRPr="00AE11FC">
        <w:rPr>
          <w:rFonts w:eastAsia="Times New Roman" w:cs="Segoe UI"/>
          <w:szCs w:val="24"/>
          <w:lang w:val="en"/>
        </w:rPr>
        <w:t>computer</w:t>
      </w:r>
      <w:r w:rsidR="00F63A70">
        <w:rPr>
          <w:rFonts w:eastAsia="Times New Roman" w:cs="Segoe UI"/>
          <w:szCs w:val="24"/>
          <w:lang w:val="en"/>
        </w:rPr>
        <w:t xml:space="preserve"> </w:t>
      </w:r>
      <w:r>
        <w:rPr>
          <w:rFonts w:eastAsia="Times New Roman" w:cs="Segoe UI"/>
          <w:szCs w:val="24"/>
          <w:lang w:val="en"/>
        </w:rPr>
        <w:t xml:space="preserve">by </w:t>
      </w:r>
      <w:r w:rsidR="00A31C41" w:rsidRPr="00492A3C">
        <w:rPr>
          <w:rStyle w:val="normaltextrun"/>
          <w:rFonts w:cs="Segoe UI"/>
          <w:u w:val="single"/>
          <w:shd w:val="clear" w:color="auto" w:fill="FFFFFF"/>
        </w:rPr>
        <w:t xml:space="preserve">entering the </w:t>
      </w:r>
      <w:r w:rsidR="00A31C41" w:rsidRPr="00492A3C">
        <w:rPr>
          <w:rStyle w:val="normaltextrun"/>
          <w:rFonts w:cs="Segoe UI"/>
          <w:b/>
          <w:bCs/>
          <w:u w:val="single"/>
          <w:shd w:val="clear" w:color="auto" w:fill="FFFFFF"/>
        </w:rPr>
        <w:t>Driver</w:t>
      </w:r>
      <w:r w:rsidR="00A31C41" w:rsidRPr="00492A3C">
        <w:rPr>
          <w:rStyle w:val="normaltextrun"/>
          <w:rFonts w:cs="Segoe UI"/>
          <w:u w:val="single"/>
          <w:shd w:val="clear" w:color="auto" w:fill="FFFFFF"/>
        </w:rPr>
        <w:t xml:space="preserve"> computer IP address in a web browser. This</w:t>
      </w:r>
      <w:r w:rsidR="00A31C41" w:rsidRPr="00492A3C">
        <w:rPr>
          <w:rStyle w:val="normaltextrun"/>
          <w:u w:val="single"/>
          <w:shd w:val="clear" w:color="auto" w:fill="FFFFFF"/>
        </w:rPr>
        <w:t xml:space="preserve"> IP address and any other required credentials should have been referred to you </w:t>
      </w:r>
      <w:r w:rsidR="00A31C41" w:rsidRPr="00492A3C">
        <w:rPr>
          <w:rStyle w:val="normaltextrun"/>
          <w:rFonts w:cs="Segoe UI"/>
          <w:u w:val="single"/>
          <w:shd w:val="clear" w:color="auto" w:fill="FFFFFF"/>
        </w:rPr>
        <w:t>on a designated Teams Channel prior to the event.</w:t>
      </w:r>
    </w:p>
    <w:p w14:paraId="3AAD6BE5" w14:textId="4A803BE3" w:rsidR="00C113E2" w:rsidRPr="00677722" w:rsidRDefault="00DD3ED6" w:rsidP="00677722">
      <w:pPr>
        <w:spacing w:before="0" w:after="150" w:line="240" w:lineRule="auto"/>
        <w:ind w:left="1080"/>
        <w:rPr>
          <w:rFonts w:eastAsia="Times New Roman" w:cs="Segoe UI"/>
          <w:szCs w:val="24"/>
          <w:lang w:val="en"/>
        </w:rPr>
      </w:pPr>
      <w:r>
        <w:rPr>
          <w:rFonts w:eastAsia="Times New Roman" w:cs="Segoe UI"/>
          <w:szCs w:val="24"/>
          <w:lang w:val="en"/>
        </w:rPr>
        <w:t xml:space="preserve">The </w:t>
      </w:r>
      <w:r w:rsidR="00A31C41">
        <w:rPr>
          <w:rFonts w:eastAsia="Times New Roman" w:cs="Segoe UI"/>
          <w:b/>
          <w:bCs/>
          <w:szCs w:val="24"/>
          <w:lang w:val="en"/>
        </w:rPr>
        <w:t>PTM</w:t>
      </w:r>
      <w:r w:rsidRPr="00DD3ED6">
        <w:rPr>
          <w:rFonts w:eastAsia="Times New Roman" w:cs="Segoe UI"/>
          <w:b/>
          <w:bCs/>
          <w:szCs w:val="24"/>
          <w:lang w:val="en"/>
        </w:rPr>
        <w:t xml:space="preserve"> Service</w:t>
      </w:r>
      <w:r>
        <w:rPr>
          <w:rFonts w:eastAsia="Times New Roman" w:cs="Segoe UI"/>
          <w:szCs w:val="24"/>
          <w:lang w:val="en"/>
        </w:rPr>
        <w:t xml:space="preserve"> should automatically </w:t>
      </w:r>
      <w:r w:rsidR="00C856BB">
        <w:rPr>
          <w:rFonts w:eastAsia="Times New Roman" w:cs="Segoe UI"/>
          <w:szCs w:val="24"/>
          <w:lang w:val="en"/>
        </w:rPr>
        <w:t xml:space="preserve">display </w:t>
      </w:r>
      <w:r w:rsidR="006E7DD9">
        <w:rPr>
          <w:rFonts w:eastAsia="Times New Roman" w:cs="Segoe UI"/>
          <w:szCs w:val="24"/>
          <w:lang w:val="en"/>
        </w:rPr>
        <w:t>its</w:t>
      </w:r>
      <w:r w:rsidR="00C856BB">
        <w:rPr>
          <w:rFonts w:eastAsia="Times New Roman" w:cs="Segoe UI"/>
          <w:szCs w:val="24"/>
          <w:lang w:val="en"/>
        </w:rPr>
        <w:t xml:space="preserve"> landing page </w:t>
      </w:r>
      <w:r>
        <w:rPr>
          <w:rFonts w:eastAsia="Times New Roman" w:cs="Segoe UI"/>
          <w:szCs w:val="24"/>
          <w:lang w:val="en"/>
        </w:rPr>
        <w:t xml:space="preserve">when you connect, as shown earlier in section 4, </w:t>
      </w:r>
      <w:hyperlink w:anchor="_5.0__Configuring" w:history="1">
        <w:r w:rsidRPr="00DD3ED6">
          <w:rPr>
            <w:rStyle w:val="Hyperlink"/>
            <w:rFonts w:eastAsia="Times New Roman" w:cs="Segoe UI"/>
            <w:szCs w:val="24"/>
            <w:lang w:val="en"/>
          </w:rPr>
          <w:t>Configur</w:t>
        </w:r>
        <w:r w:rsidR="00C856BB">
          <w:rPr>
            <w:rStyle w:val="Hyperlink"/>
            <w:rFonts w:eastAsia="Times New Roman" w:cs="Segoe UI"/>
            <w:szCs w:val="24"/>
            <w:lang w:val="en"/>
          </w:rPr>
          <w:t>ing</w:t>
        </w:r>
        <w:r w:rsidRPr="00DD3ED6">
          <w:rPr>
            <w:rStyle w:val="Hyperlink"/>
            <w:rFonts w:eastAsia="Times New Roman" w:cs="Segoe UI"/>
            <w:szCs w:val="24"/>
            <w:lang w:val="en"/>
          </w:rPr>
          <w:t xml:space="preserve"> the Test Suite</w:t>
        </w:r>
      </w:hyperlink>
      <w:r>
        <w:rPr>
          <w:rFonts w:eastAsia="Times New Roman" w:cs="Segoe UI"/>
          <w:szCs w:val="24"/>
          <w:lang w:val="en"/>
        </w:rPr>
        <w:t>.</w:t>
      </w:r>
    </w:p>
    <w:p w14:paraId="3B54F1CB" w14:textId="6FD8C359" w:rsidR="00677722" w:rsidRPr="00677722" w:rsidRDefault="00677722" w:rsidP="005C1E39">
      <w:pPr>
        <w:numPr>
          <w:ilvl w:val="0"/>
          <w:numId w:val="5"/>
        </w:numPr>
        <w:spacing w:before="0" w:after="150" w:line="240" w:lineRule="auto"/>
        <w:ind w:left="1080"/>
        <w:rPr>
          <w:rFonts w:eastAsia="Times New Roman" w:cs="Segoe UI"/>
          <w:szCs w:val="24"/>
          <w:lang w:val="en"/>
        </w:rPr>
      </w:pPr>
      <w:r w:rsidRPr="00677722">
        <w:t xml:space="preserve">To begin the configuration process, </w:t>
      </w:r>
      <w:r w:rsidR="007B3D70">
        <w:t>select</w:t>
      </w:r>
      <w:r w:rsidRPr="00677722">
        <w:t xml:space="preserve"> the </w:t>
      </w:r>
      <w:r w:rsidRPr="00677722">
        <w:rPr>
          <w:b/>
          <w:bCs/>
        </w:rPr>
        <w:t>Run Test Suite</w:t>
      </w:r>
      <w:r w:rsidRPr="00677722">
        <w:t xml:space="preserve"> button on the </w:t>
      </w:r>
      <w:r w:rsidRPr="00662B00">
        <w:rPr>
          <w:b/>
          <w:bCs/>
          <w:color w:val="0D0D0D" w:themeColor="text1" w:themeTint="F2"/>
        </w:rPr>
        <w:t>PTM Service</w:t>
      </w:r>
      <w:r w:rsidRPr="00677722">
        <w:t xml:space="preserve"> landing page to open the </w:t>
      </w:r>
      <w:r w:rsidRPr="00E72C7B">
        <w:rPr>
          <w:b/>
          <w:bCs/>
        </w:rPr>
        <w:t>Select Test Suite</w:t>
      </w:r>
      <w:r w:rsidRPr="00677722">
        <w:t xml:space="preserve"> tab, as shown immediately below.</w:t>
      </w:r>
    </w:p>
    <w:p w14:paraId="1F375584" w14:textId="2AFCA091" w:rsidR="005C1E39" w:rsidRPr="005C1E39" w:rsidRDefault="00236EDA" w:rsidP="005C1E39">
      <w:pPr>
        <w:numPr>
          <w:ilvl w:val="0"/>
          <w:numId w:val="5"/>
        </w:numPr>
        <w:spacing w:before="0" w:after="150" w:line="240" w:lineRule="auto"/>
        <w:ind w:left="1080"/>
        <w:rPr>
          <w:rFonts w:eastAsia="Times New Roman" w:cs="Segoe UI"/>
          <w:szCs w:val="24"/>
          <w:lang w:val="en"/>
        </w:rPr>
      </w:pPr>
      <w:r w:rsidRPr="00AE11FC">
        <w:rPr>
          <w:rFonts w:eastAsia="Times New Roman" w:cs="Segoe UI"/>
          <w:szCs w:val="24"/>
          <w:lang w:val="en"/>
        </w:rPr>
        <w:t xml:space="preserve">On the </w:t>
      </w:r>
      <w:r w:rsidRPr="00AE11FC">
        <w:rPr>
          <w:rFonts w:eastAsia="Times New Roman" w:cs="Segoe UI"/>
          <w:b/>
          <w:bCs/>
          <w:szCs w:val="24"/>
          <w:lang w:val="en"/>
        </w:rPr>
        <w:t>Select Test Suite</w:t>
      </w:r>
      <w:r w:rsidRPr="00AE11FC">
        <w:rPr>
          <w:rFonts w:eastAsia="Times New Roman" w:cs="Segoe UI"/>
          <w:szCs w:val="24"/>
          <w:lang w:val="en"/>
        </w:rPr>
        <w:t xml:space="preserve"> </w:t>
      </w:r>
      <w:r w:rsidR="00B02E89">
        <w:rPr>
          <w:rFonts w:eastAsia="Times New Roman" w:cs="Segoe UI"/>
          <w:szCs w:val="24"/>
          <w:lang w:val="en"/>
        </w:rPr>
        <w:t>page</w:t>
      </w:r>
      <w:r w:rsidR="00B02E89" w:rsidRPr="00AE11FC">
        <w:rPr>
          <w:rFonts w:eastAsia="Times New Roman" w:cs="Segoe UI"/>
          <w:szCs w:val="24"/>
          <w:lang w:val="en"/>
        </w:rPr>
        <w:t xml:space="preserve"> </w:t>
      </w:r>
      <w:r w:rsidRPr="00AE11FC">
        <w:rPr>
          <w:rFonts w:eastAsia="Times New Roman" w:cs="Segoe UI"/>
          <w:szCs w:val="24"/>
          <w:lang w:val="en"/>
        </w:rPr>
        <w:t>of</w:t>
      </w:r>
      <w:r w:rsidR="00735EA6">
        <w:rPr>
          <w:rFonts w:eastAsia="Times New Roman" w:cs="Segoe UI"/>
          <w:b/>
          <w:szCs w:val="24"/>
          <w:lang w:val="en"/>
        </w:rPr>
        <w:t xml:space="preserve"> </w:t>
      </w:r>
      <w:r w:rsidR="00735EA6" w:rsidRPr="00735EA6">
        <w:rPr>
          <w:rFonts w:eastAsia="Times New Roman" w:cs="Segoe UI"/>
          <w:szCs w:val="24"/>
          <w:lang w:val="en"/>
        </w:rPr>
        <w:t xml:space="preserve">the </w:t>
      </w:r>
      <w:r w:rsidR="00735EA6" w:rsidRPr="007B2DD7">
        <w:rPr>
          <w:rFonts w:eastAsia="Times New Roman" w:cs="Segoe UI"/>
          <w:b/>
          <w:szCs w:val="24"/>
          <w:lang w:val="en"/>
        </w:rPr>
        <w:t>PTM</w:t>
      </w:r>
      <w:r w:rsidR="00867FA1">
        <w:rPr>
          <w:rFonts w:eastAsia="Times New Roman" w:cs="Segoe UI"/>
          <w:b/>
          <w:szCs w:val="24"/>
          <w:lang w:val="en"/>
        </w:rPr>
        <w:t xml:space="preserve"> Service</w:t>
      </w:r>
      <w:r w:rsidRPr="00735EA6">
        <w:rPr>
          <w:rFonts w:eastAsia="Times New Roman" w:cs="Segoe UI"/>
          <w:szCs w:val="24"/>
          <w:lang w:val="en"/>
        </w:rPr>
        <w:t>,</w:t>
      </w:r>
      <w:r w:rsidRPr="00AE11FC">
        <w:rPr>
          <w:rFonts w:eastAsia="Times New Roman" w:cs="Segoe UI"/>
          <w:szCs w:val="24"/>
          <w:lang w:val="en"/>
        </w:rPr>
        <w:t xml:space="preserve"> </w:t>
      </w:r>
      <w:r w:rsidR="007B3D70">
        <w:rPr>
          <w:rFonts w:asciiTheme="minorEastAsia" w:eastAsiaTheme="minorEastAsia" w:hAnsiTheme="minorEastAsia" w:cs="Segoe UI" w:hint="eastAsia"/>
          <w:szCs w:val="24"/>
          <w:lang w:val="en" w:eastAsia="zh-CN"/>
        </w:rPr>
        <w:t>select</w:t>
      </w:r>
      <w:r w:rsidR="00DA233C">
        <w:rPr>
          <w:rFonts w:eastAsia="Times New Roman" w:cs="Segoe UI"/>
          <w:szCs w:val="24"/>
          <w:lang w:val="en"/>
        </w:rPr>
        <w:t xml:space="preserve"> the</w:t>
      </w:r>
      <w:r w:rsidR="00127594">
        <w:rPr>
          <w:rFonts w:eastAsia="Times New Roman" w:cs="Segoe UI"/>
          <w:szCs w:val="24"/>
          <w:lang w:val="en"/>
        </w:rPr>
        <w:t xml:space="preserve"> </w:t>
      </w:r>
      <w:r w:rsidR="00127594" w:rsidRPr="007449E2">
        <w:rPr>
          <w:rFonts w:eastAsia="Times New Roman" w:cs="Segoe UI"/>
          <w:b/>
          <w:bCs/>
          <w:szCs w:val="24"/>
          <w:lang w:val="en"/>
        </w:rPr>
        <w:t>Select</w:t>
      </w:r>
      <w:r w:rsidR="00127594">
        <w:rPr>
          <w:rFonts w:eastAsia="Times New Roman" w:cs="Segoe UI"/>
          <w:szCs w:val="24"/>
          <w:lang w:val="en"/>
        </w:rPr>
        <w:t xml:space="preserve"> </w:t>
      </w:r>
      <w:r w:rsidR="006A518D">
        <w:rPr>
          <w:rFonts w:eastAsia="Times New Roman" w:cs="Segoe UI"/>
          <w:szCs w:val="24"/>
          <w:lang w:val="en"/>
        </w:rPr>
        <w:t xml:space="preserve">button </w:t>
      </w:r>
      <w:r w:rsidR="00867E0E">
        <w:rPr>
          <w:rFonts w:eastAsia="Times New Roman" w:cs="Segoe UI"/>
          <w:szCs w:val="24"/>
          <w:lang w:val="en"/>
        </w:rPr>
        <w:t xml:space="preserve">to the right of the </w:t>
      </w:r>
      <w:proofErr w:type="spellStart"/>
      <w:r w:rsidR="00867E0E" w:rsidRPr="00867E0E">
        <w:rPr>
          <w:rFonts w:eastAsia="Times New Roman" w:cs="Segoe UI"/>
          <w:b/>
          <w:bCs/>
          <w:szCs w:val="24"/>
          <w:lang w:val="en"/>
        </w:rPr>
        <w:t>FileServer</w:t>
      </w:r>
      <w:proofErr w:type="spellEnd"/>
      <w:r w:rsidR="00662B00">
        <w:rPr>
          <w:rFonts w:eastAsia="Times New Roman" w:cs="Segoe UI"/>
          <w:b/>
          <w:bCs/>
          <w:szCs w:val="24"/>
          <w:lang w:val="en"/>
        </w:rPr>
        <w:t xml:space="preserve"> (4.2</w:t>
      </w:r>
      <w:r w:rsidR="0086720E">
        <w:rPr>
          <w:rFonts w:eastAsia="Times New Roman" w:cs="Segoe UI"/>
          <w:b/>
          <w:bCs/>
          <w:szCs w:val="24"/>
          <w:lang w:val="en"/>
        </w:rPr>
        <w:t>2</w:t>
      </w:r>
      <w:r w:rsidR="00662B00">
        <w:rPr>
          <w:rFonts w:eastAsia="Times New Roman" w:cs="Segoe UI"/>
          <w:b/>
          <w:bCs/>
          <w:szCs w:val="24"/>
          <w:lang w:val="en"/>
        </w:rPr>
        <w:t>.9.0)</w:t>
      </w:r>
      <w:r w:rsidR="00867E0E">
        <w:rPr>
          <w:rFonts w:eastAsia="Times New Roman" w:cs="Segoe UI"/>
          <w:szCs w:val="24"/>
          <w:lang w:val="en"/>
        </w:rPr>
        <w:t xml:space="preserve"> label </w:t>
      </w:r>
      <w:r w:rsidR="008E499C">
        <w:rPr>
          <w:rFonts w:eastAsia="Times New Roman" w:cs="Segoe UI"/>
          <w:szCs w:val="24"/>
          <w:lang w:val="en"/>
        </w:rPr>
        <w:t xml:space="preserve">to </w:t>
      </w:r>
      <w:r w:rsidR="00216474">
        <w:rPr>
          <w:rFonts w:eastAsia="Times New Roman" w:cs="Segoe UI"/>
          <w:szCs w:val="24"/>
          <w:lang w:val="en"/>
        </w:rPr>
        <w:t xml:space="preserve">get </w:t>
      </w:r>
      <w:r w:rsidR="00DA233C">
        <w:rPr>
          <w:rFonts w:eastAsia="Times New Roman" w:cs="Segoe UI"/>
          <w:szCs w:val="24"/>
          <w:lang w:val="en"/>
        </w:rPr>
        <w:t>the</w:t>
      </w:r>
      <w:r w:rsidR="00524A58">
        <w:rPr>
          <w:rFonts w:eastAsia="Times New Roman" w:cs="Segoe UI"/>
          <w:szCs w:val="24"/>
          <w:lang w:val="en"/>
        </w:rPr>
        <w:t xml:space="preserve"> </w:t>
      </w:r>
      <w:r w:rsidR="00867FA1">
        <w:rPr>
          <w:rFonts w:eastAsia="Times New Roman" w:cs="Segoe UI"/>
          <w:szCs w:val="24"/>
          <w:lang w:val="en"/>
        </w:rPr>
        <w:t>latest</w:t>
      </w:r>
      <w:r w:rsidR="00DA233C">
        <w:rPr>
          <w:rFonts w:eastAsia="Times New Roman" w:cs="Segoe UI"/>
          <w:szCs w:val="24"/>
          <w:lang w:val="en"/>
        </w:rPr>
        <w:t xml:space="preserve"> </w:t>
      </w:r>
      <w:r w:rsidR="00127594">
        <w:rPr>
          <w:rFonts w:eastAsia="Times New Roman" w:cs="Segoe UI"/>
          <w:szCs w:val="24"/>
          <w:lang w:val="en"/>
        </w:rPr>
        <w:t xml:space="preserve">version of </w:t>
      </w:r>
      <w:r w:rsidR="004B7404">
        <w:rPr>
          <w:rFonts w:eastAsia="Times New Roman" w:cs="Segoe UI"/>
          <w:szCs w:val="24"/>
          <w:lang w:val="en"/>
        </w:rPr>
        <w:t xml:space="preserve">the </w:t>
      </w:r>
      <w:r w:rsidR="00E75E8C" w:rsidRPr="00CE52FC">
        <w:rPr>
          <w:rFonts w:eastAsia="Times New Roman" w:cs="Segoe UI"/>
          <w:b/>
          <w:bCs/>
          <w:szCs w:val="24"/>
          <w:lang w:val="en"/>
        </w:rPr>
        <w:t>File</w:t>
      </w:r>
      <w:r w:rsidR="00867FA1" w:rsidRPr="00CE52FC">
        <w:rPr>
          <w:rFonts w:eastAsia="Times New Roman" w:cs="Segoe UI"/>
          <w:b/>
          <w:bCs/>
          <w:szCs w:val="24"/>
          <w:lang w:val="en"/>
        </w:rPr>
        <w:t xml:space="preserve"> </w:t>
      </w:r>
      <w:r w:rsidR="00E75E8C" w:rsidRPr="008F4EEA">
        <w:rPr>
          <w:rFonts w:eastAsia="Times New Roman" w:cs="Segoe UI"/>
          <w:b/>
          <w:bCs/>
          <w:szCs w:val="24"/>
          <w:lang w:val="en"/>
        </w:rPr>
        <w:t>Server</w:t>
      </w:r>
      <w:r w:rsidR="008F4EEA" w:rsidRPr="008F4EEA">
        <w:rPr>
          <w:rFonts w:eastAsia="Times New Roman" w:cs="Segoe UI"/>
          <w:b/>
          <w:bCs/>
          <w:szCs w:val="24"/>
          <w:lang w:val="en"/>
        </w:rPr>
        <w:t>-SMB2</w:t>
      </w:r>
      <w:r w:rsidR="00E75E8C" w:rsidRPr="008F4EEA">
        <w:rPr>
          <w:rFonts w:eastAsia="Times New Roman" w:cs="Segoe UI"/>
          <w:b/>
          <w:bCs/>
          <w:szCs w:val="24"/>
          <w:lang w:val="en"/>
        </w:rPr>
        <w:t xml:space="preserve"> </w:t>
      </w:r>
      <w:r w:rsidR="004B7404" w:rsidRPr="008F4EEA">
        <w:rPr>
          <w:rFonts w:eastAsia="Times New Roman" w:cs="Segoe UI"/>
          <w:b/>
          <w:bCs/>
          <w:szCs w:val="24"/>
          <w:lang w:val="en"/>
        </w:rPr>
        <w:t>T</w:t>
      </w:r>
      <w:r w:rsidR="00127594" w:rsidRPr="008F4EEA">
        <w:rPr>
          <w:rFonts w:eastAsia="Times New Roman" w:cs="Segoe UI"/>
          <w:b/>
          <w:bCs/>
          <w:szCs w:val="24"/>
          <w:lang w:val="en"/>
        </w:rPr>
        <w:t xml:space="preserve">est </w:t>
      </w:r>
      <w:r w:rsidR="004B7404" w:rsidRPr="008F4EEA">
        <w:rPr>
          <w:rFonts w:eastAsia="Times New Roman" w:cs="Segoe UI"/>
          <w:b/>
          <w:bCs/>
          <w:szCs w:val="24"/>
          <w:lang w:val="en"/>
        </w:rPr>
        <w:t>S</w:t>
      </w:r>
      <w:r w:rsidR="00127594" w:rsidRPr="008F4EEA">
        <w:rPr>
          <w:rFonts w:eastAsia="Times New Roman" w:cs="Segoe UI"/>
          <w:b/>
          <w:bCs/>
          <w:szCs w:val="24"/>
          <w:lang w:val="en"/>
        </w:rPr>
        <w:t>uite</w:t>
      </w:r>
      <w:r w:rsidR="00127594">
        <w:rPr>
          <w:rFonts w:eastAsia="Times New Roman" w:cs="Segoe UI"/>
          <w:szCs w:val="24"/>
          <w:lang w:val="en"/>
        </w:rPr>
        <w:t xml:space="preserve">, as shown in </w:t>
      </w:r>
      <w:r w:rsidR="00C756CC">
        <w:rPr>
          <w:rFonts w:eastAsia="Times New Roman" w:cs="Segoe UI"/>
          <w:szCs w:val="24"/>
          <w:lang w:val="en"/>
        </w:rPr>
        <w:t xml:space="preserve">the following figure (figure 8). </w:t>
      </w:r>
    </w:p>
    <w:p w14:paraId="13269E0D" w14:textId="6B855C02" w:rsidR="00E75E8C" w:rsidRDefault="00E75E8C" w:rsidP="005C1E39">
      <w:pPr>
        <w:spacing w:before="0" w:after="150" w:line="240" w:lineRule="auto"/>
        <w:ind w:left="1080"/>
        <w:rPr>
          <w:rFonts w:eastAsia="Times New Roman" w:cs="Segoe UI"/>
          <w:szCs w:val="24"/>
          <w:lang w:val="en"/>
        </w:rPr>
      </w:pPr>
      <w:commentRangeStart w:id="150"/>
      <w:r>
        <w:rPr>
          <w:rFonts w:eastAsia="Times New Roman" w:cs="Segoe UI"/>
          <w:szCs w:val="24"/>
          <w:lang w:val="en"/>
        </w:rPr>
        <w:t xml:space="preserve">The </w:t>
      </w:r>
      <w:r w:rsidRPr="007449E2">
        <w:rPr>
          <w:rFonts w:eastAsia="Times New Roman" w:cs="Segoe UI"/>
          <w:b/>
          <w:bCs/>
          <w:szCs w:val="24"/>
          <w:lang w:val="en"/>
        </w:rPr>
        <w:t xml:space="preserve">Test Suite </w:t>
      </w:r>
      <w:r w:rsidR="00C46F5A">
        <w:rPr>
          <w:rFonts w:eastAsia="Times New Roman" w:cs="Segoe UI"/>
          <w:b/>
          <w:bCs/>
          <w:szCs w:val="24"/>
          <w:lang w:val="en"/>
        </w:rPr>
        <w:t>Introduction</w:t>
      </w:r>
      <w:r w:rsidR="00C46F5A">
        <w:rPr>
          <w:rFonts w:eastAsia="Times New Roman" w:cs="Segoe UI"/>
          <w:szCs w:val="24"/>
          <w:lang w:val="en"/>
        </w:rPr>
        <w:t xml:space="preserve"> page </w:t>
      </w:r>
      <w:r>
        <w:rPr>
          <w:rFonts w:eastAsia="Times New Roman" w:cs="Segoe UI"/>
          <w:szCs w:val="24"/>
          <w:lang w:val="en"/>
        </w:rPr>
        <w:t>should display</w:t>
      </w:r>
      <w:r w:rsidR="00ED337D">
        <w:rPr>
          <w:rFonts w:eastAsia="Times New Roman" w:cs="Segoe UI"/>
          <w:szCs w:val="24"/>
          <w:lang w:val="en"/>
        </w:rPr>
        <w:t xml:space="preserve">, as shown </w:t>
      </w:r>
      <w:r w:rsidR="008E499C">
        <w:rPr>
          <w:rFonts w:eastAsia="Times New Roman" w:cs="Segoe UI"/>
          <w:szCs w:val="24"/>
          <w:lang w:val="en"/>
        </w:rPr>
        <w:t>ahead of</w:t>
      </w:r>
      <w:r w:rsidR="00ED337D">
        <w:rPr>
          <w:rFonts w:eastAsia="Times New Roman" w:cs="Segoe UI"/>
          <w:szCs w:val="24"/>
          <w:lang w:val="en"/>
        </w:rPr>
        <w:t xml:space="preserve"> the </w:t>
      </w:r>
      <w:r w:rsidR="00216474">
        <w:rPr>
          <w:rFonts w:eastAsia="Times New Roman" w:cs="Segoe UI"/>
          <w:szCs w:val="24"/>
          <w:lang w:val="en"/>
        </w:rPr>
        <w:t xml:space="preserve">following </w:t>
      </w:r>
      <w:r w:rsidR="008E499C">
        <w:rPr>
          <w:rFonts w:eastAsia="Times New Roman" w:cs="Segoe UI"/>
          <w:szCs w:val="24"/>
          <w:lang w:val="en"/>
        </w:rPr>
        <w:t>figure</w:t>
      </w:r>
      <w:r w:rsidR="00216474">
        <w:rPr>
          <w:rFonts w:eastAsia="Times New Roman" w:cs="Segoe UI"/>
          <w:szCs w:val="24"/>
          <w:lang w:val="en"/>
        </w:rPr>
        <w:t>:</w:t>
      </w:r>
      <w:commentRangeEnd w:id="150"/>
      <w:r w:rsidR="009A6F22">
        <w:rPr>
          <w:rStyle w:val="CommentReference"/>
        </w:rPr>
        <w:commentReference w:id="150"/>
      </w:r>
    </w:p>
    <w:p w14:paraId="0E0F09F3" w14:textId="3EE23C8E" w:rsidR="00C80C84" w:rsidRDefault="00C63CE0" w:rsidP="004C35A6">
      <w:pPr>
        <w:keepNext/>
        <w:spacing w:before="0" w:after="150" w:line="240" w:lineRule="auto"/>
        <w:ind w:left="720"/>
      </w:pPr>
      <w:r>
        <w:rPr>
          <w:noProof/>
        </w:rPr>
        <w:drawing>
          <wp:inline distT="0" distB="0" distL="0" distR="0" wp14:anchorId="2666060B" wp14:editId="563A4C6A">
            <wp:extent cx="4914181" cy="3547655"/>
            <wp:effectExtent l="0" t="0" r="127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4914181" cy="3547655"/>
                    </a:xfrm>
                    <a:prstGeom prst="rect">
                      <a:avLst/>
                    </a:prstGeom>
                    <a:noFill/>
                    <a:ln>
                      <a:noFill/>
                    </a:ln>
                  </pic:spPr>
                </pic:pic>
              </a:graphicData>
            </a:graphic>
          </wp:inline>
        </w:drawing>
      </w:r>
    </w:p>
    <w:p w14:paraId="62A3E050" w14:textId="34CA6CB2" w:rsidR="00127594" w:rsidRPr="004F1E1F" w:rsidRDefault="004F1E1F" w:rsidP="004F1E1F">
      <w:pPr>
        <w:pStyle w:val="Caption"/>
        <w:ind w:left="720"/>
        <w:rPr>
          <w:b/>
          <w:bCs/>
          <w:i w:val="0"/>
          <w:iCs w:val="0"/>
          <w:sz w:val="22"/>
          <w:szCs w:val="22"/>
        </w:rPr>
      </w:pPr>
      <w:bookmarkStart w:id="151" w:name="_Toc113037814"/>
      <w:r w:rsidRPr="004F1E1F">
        <w:rPr>
          <w:b/>
          <w:bCs/>
          <w:i w:val="0"/>
          <w:iCs w:val="0"/>
          <w:sz w:val="22"/>
          <w:szCs w:val="22"/>
        </w:rPr>
        <w:t xml:space="preserve">Figure </w:t>
      </w:r>
      <w:r w:rsidRPr="004F1E1F">
        <w:rPr>
          <w:b/>
          <w:bCs/>
          <w:i w:val="0"/>
          <w:iCs w:val="0"/>
          <w:sz w:val="22"/>
          <w:szCs w:val="22"/>
        </w:rPr>
        <w:fldChar w:fldCharType="begin"/>
      </w:r>
      <w:r w:rsidRPr="004F1E1F">
        <w:rPr>
          <w:b/>
          <w:bCs/>
          <w:i w:val="0"/>
          <w:iCs w:val="0"/>
          <w:sz w:val="22"/>
          <w:szCs w:val="22"/>
        </w:rPr>
        <w:instrText xml:space="preserve"> SEQ Figure \* ARABIC </w:instrText>
      </w:r>
      <w:r w:rsidRPr="004F1E1F">
        <w:rPr>
          <w:b/>
          <w:bCs/>
          <w:i w:val="0"/>
          <w:iCs w:val="0"/>
          <w:sz w:val="22"/>
          <w:szCs w:val="22"/>
        </w:rPr>
        <w:fldChar w:fldCharType="separate"/>
      </w:r>
      <w:r w:rsidR="00A158CE">
        <w:rPr>
          <w:b/>
          <w:bCs/>
          <w:i w:val="0"/>
          <w:iCs w:val="0"/>
          <w:noProof/>
          <w:sz w:val="22"/>
          <w:szCs w:val="22"/>
        </w:rPr>
        <w:t>8</w:t>
      </w:r>
      <w:r w:rsidRPr="004F1E1F">
        <w:rPr>
          <w:b/>
          <w:bCs/>
          <w:i w:val="0"/>
          <w:iCs w:val="0"/>
          <w:sz w:val="22"/>
          <w:szCs w:val="22"/>
        </w:rPr>
        <w:fldChar w:fldCharType="end"/>
      </w:r>
      <w:r w:rsidRPr="004F1E1F">
        <w:rPr>
          <w:b/>
          <w:bCs/>
          <w:i w:val="0"/>
          <w:iCs w:val="0"/>
          <w:sz w:val="22"/>
          <w:szCs w:val="22"/>
        </w:rPr>
        <w:t xml:space="preserve">.  </w:t>
      </w:r>
      <w:r w:rsidR="00C513C6" w:rsidRPr="00256326">
        <w:rPr>
          <w:b/>
          <w:bCs/>
          <w:i w:val="0"/>
          <w:iCs w:val="0"/>
          <w:sz w:val="22"/>
        </w:rPr>
        <w:t>PTM</w:t>
      </w:r>
      <w:r w:rsidRPr="004F1E1F">
        <w:rPr>
          <w:b/>
          <w:bCs/>
          <w:i w:val="0"/>
          <w:iCs w:val="0"/>
          <w:sz w:val="22"/>
          <w:szCs w:val="22"/>
        </w:rPr>
        <w:t xml:space="preserve"> </w:t>
      </w:r>
      <w:proofErr w:type="gramStart"/>
      <w:r w:rsidRPr="004F1E1F">
        <w:rPr>
          <w:b/>
          <w:bCs/>
          <w:i w:val="0"/>
          <w:iCs w:val="0"/>
          <w:sz w:val="22"/>
          <w:szCs w:val="22"/>
        </w:rPr>
        <w:t>Service :</w:t>
      </w:r>
      <w:proofErr w:type="gramEnd"/>
      <w:r w:rsidRPr="004F1E1F">
        <w:rPr>
          <w:b/>
          <w:bCs/>
          <w:i w:val="0"/>
          <w:iCs w:val="0"/>
          <w:sz w:val="22"/>
          <w:szCs w:val="22"/>
        </w:rPr>
        <w:t xml:space="preserve"> Select Test Suite page</w:t>
      </w:r>
      <w:bookmarkEnd w:id="151"/>
    </w:p>
    <w:p w14:paraId="575FFA27" w14:textId="1072E1BF" w:rsidR="009E64C9" w:rsidRDefault="004D2F19" w:rsidP="009E64C9">
      <w:pPr>
        <w:numPr>
          <w:ilvl w:val="0"/>
          <w:numId w:val="5"/>
        </w:numPr>
        <w:spacing w:before="0" w:after="150" w:line="240" w:lineRule="auto"/>
        <w:ind w:left="1080"/>
        <w:rPr>
          <w:rFonts w:eastAsia="Times New Roman" w:cs="Segoe UI"/>
          <w:szCs w:val="24"/>
          <w:lang w:val="en"/>
        </w:rPr>
      </w:pPr>
      <w:r>
        <w:rPr>
          <w:rFonts w:eastAsia="Times New Roman" w:cs="Segoe UI"/>
          <w:szCs w:val="24"/>
          <w:lang w:val="en"/>
        </w:rPr>
        <w:t xml:space="preserve">From the </w:t>
      </w:r>
      <w:r w:rsidRPr="004D2F19">
        <w:rPr>
          <w:rFonts w:eastAsia="Times New Roman" w:cs="Segoe UI"/>
          <w:b/>
          <w:bCs/>
          <w:szCs w:val="24"/>
          <w:lang w:val="en"/>
        </w:rPr>
        <w:t>Test Suite Introduction</w:t>
      </w:r>
      <w:r>
        <w:rPr>
          <w:rFonts w:eastAsia="Times New Roman" w:cs="Segoe UI"/>
          <w:szCs w:val="24"/>
          <w:lang w:val="en"/>
        </w:rPr>
        <w:t xml:space="preserve"> page </w:t>
      </w:r>
      <w:r w:rsidR="0071650D">
        <w:rPr>
          <w:rFonts w:eastAsia="Times New Roman" w:cs="Segoe UI"/>
          <w:szCs w:val="24"/>
          <w:lang w:val="en"/>
        </w:rPr>
        <w:t>shown in</w:t>
      </w:r>
      <w:r>
        <w:rPr>
          <w:rFonts w:eastAsia="Times New Roman" w:cs="Segoe UI"/>
          <w:szCs w:val="24"/>
          <w:lang w:val="en"/>
        </w:rPr>
        <w:t xml:space="preserve"> the </w:t>
      </w:r>
      <w:r w:rsidR="00C756CC">
        <w:rPr>
          <w:rFonts w:eastAsia="Times New Roman" w:cs="Segoe UI"/>
          <w:szCs w:val="24"/>
          <w:lang w:val="en"/>
        </w:rPr>
        <w:t>following figure (figure 9),</w:t>
      </w:r>
      <w:r>
        <w:rPr>
          <w:rFonts w:eastAsia="Times New Roman" w:cs="Segoe UI"/>
          <w:szCs w:val="24"/>
          <w:lang w:val="en"/>
        </w:rPr>
        <w:t xml:space="preserve"> familiarize yourself with the family of File Server </w:t>
      </w:r>
      <w:r w:rsidR="003F0815">
        <w:rPr>
          <w:rFonts w:eastAsia="Times New Roman" w:cs="Segoe UI"/>
          <w:szCs w:val="24"/>
          <w:lang w:val="en"/>
        </w:rPr>
        <w:t>p</w:t>
      </w:r>
      <w:r>
        <w:rPr>
          <w:rFonts w:eastAsia="Times New Roman" w:cs="Segoe UI"/>
          <w:szCs w:val="24"/>
          <w:lang w:val="en"/>
        </w:rPr>
        <w:t>rotocols that comprise</w:t>
      </w:r>
      <w:r w:rsidR="00BD78DE">
        <w:rPr>
          <w:rFonts w:eastAsia="Times New Roman" w:cs="Segoe UI"/>
          <w:szCs w:val="24"/>
          <w:lang w:val="en"/>
        </w:rPr>
        <w:t xml:space="preserve"> the</w:t>
      </w:r>
      <w:r>
        <w:rPr>
          <w:rFonts w:eastAsia="Times New Roman" w:cs="Segoe UI"/>
          <w:szCs w:val="24"/>
          <w:lang w:val="en"/>
        </w:rPr>
        <w:t xml:space="preserve"> </w:t>
      </w:r>
      <w:r w:rsidR="00A75696" w:rsidRPr="003F0815">
        <w:rPr>
          <w:rFonts w:eastAsia="Times New Roman" w:cs="Segoe UI"/>
          <w:b/>
          <w:bCs/>
          <w:szCs w:val="24"/>
          <w:lang w:val="en"/>
        </w:rPr>
        <w:t>File</w:t>
      </w:r>
      <w:r w:rsidRPr="003F0815">
        <w:rPr>
          <w:rFonts w:eastAsia="Times New Roman" w:cs="Segoe UI"/>
          <w:b/>
          <w:bCs/>
          <w:szCs w:val="24"/>
          <w:lang w:val="en"/>
        </w:rPr>
        <w:t xml:space="preserve"> Server</w:t>
      </w:r>
      <w:r w:rsidR="00A75696" w:rsidRPr="003F0815">
        <w:rPr>
          <w:rFonts w:eastAsia="Times New Roman" w:cs="Segoe UI"/>
          <w:b/>
          <w:bCs/>
          <w:szCs w:val="24"/>
          <w:lang w:val="en"/>
        </w:rPr>
        <w:t>-SMB2</w:t>
      </w:r>
      <w:r w:rsidRPr="003F0815">
        <w:rPr>
          <w:rFonts w:eastAsia="Times New Roman" w:cs="Segoe UI"/>
          <w:b/>
          <w:bCs/>
          <w:szCs w:val="24"/>
          <w:lang w:val="en"/>
        </w:rPr>
        <w:t xml:space="preserve"> Test Suite</w:t>
      </w:r>
      <w:r w:rsidR="00A75696">
        <w:rPr>
          <w:rFonts w:eastAsia="Times New Roman" w:cs="Segoe UI"/>
          <w:szCs w:val="24"/>
          <w:lang w:val="en"/>
        </w:rPr>
        <w:t xml:space="preserve">. </w:t>
      </w:r>
    </w:p>
    <w:p w14:paraId="0454A165" w14:textId="1B0C3ABB" w:rsidR="009E64C9" w:rsidRDefault="004F1E1F" w:rsidP="0024750A">
      <w:pPr>
        <w:spacing w:before="0" w:after="150" w:line="240" w:lineRule="auto"/>
        <w:ind w:left="1080"/>
        <w:rPr>
          <w:rFonts w:eastAsia="Times New Roman" w:cs="Segoe UI"/>
          <w:szCs w:val="24"/>
          <w:lang w:val="en"/>
        </w:rPr>
      </w:pPr>
      <w:r>
        <w:rPr>
          <w:rFonts w:eastAsia="Times New Roman" w:cs="Segoe UI"/>
          <w:szCs w:val="24"/>
          <w:lang w:val="en"/>
        </w:rPr>
        <w:t>Note that e</w:t>
      </w:r>
      <w:r w:rsidR="00A75696" w:rsidRPr="009E64C9">
        <w:rPr>
          <w:rFonts w:eastAsia="Times New Roman" w:cs="Segoe UI"/>
          <w:szCs w:val="24"/>
          <w:lang w:val="en"/>
        </w:rPr>
        <w:t>ach of the</w:t>
      </w:r>
      <w:r w:rsidR="00BD78DE" w:rsidRPr="009E64C9">
        <w:rPr>
          <w:rFonts w:eastAsia="Times New Roman" w:cs="Segoe UI"/>
          <w:szCs w:val="24"/>
          <w:lang w:val="en"/>
        </w:rPr>
        <w:t xml:space="preserve"> represented</w:t>
      </w:r>
      <w:r w:rsidR="00A75696" w:rsidRPr="009E64C9">
        <w:rPr>
          <w:rFonts w:eastAsia="Times New Roman" w:cs="Segoe UI"/>
          <w:szCs w:val="24"/>
          <w:lang w:val="en"/>
        </w:rPr>
        <w:t xml:space="preserve"> protocols are documented on the </w:t>
      </w:r>
      <w:hyperlink r:id="rId32" w:history="1">
        <w:r w:rsidR="00C11A38">
          <w:rPr>
            <w:rStyle w:val="Hyperlink"/>
            <w:rFonts w:eastAsia="Times New Roman" w:cs="Segoe UI"/>
            <w:szCs w:val="24"/>
            <w:lang w:val="en"/>
          </w:rPr>
          <w:t xml:space="preserve">Microsoft Technical </w:t>
        </w:r>
        <w:r w:rsidR="00A75696" w:rsidRPr="009E64C9">
          <w:rPr>
            <w:rStyle w:val="Hyperlink"/>
            <w:rFonts w:eastAsia="Times New Roman" w:cs="Segoe UI"/>
            <w:szCs w:val="24"/>
            <w:lang w:val="en"/>
          </w:rPr>
          <w:t>Documents</w:t>
        </w:r>
      </w:hyperlink>
      <w:r w:rsidR="00A75696" w:rsidRPr="009E64C9">
        <w:rPr>
          <w:rFonts w:eastAsia="Times New Roman" w:cs="Segoe UI"/>
          <w:szCs w:val="24"/>
          <w:lang w:val="en"/>
        </w:rPr>
        <w:t xml:space="preserve"> site. For example, you </w:t>
      </w:r>
      <w:r w:rsidR="009A70BF" w:rsidRPr="009E64C9">
        <w:rPr>
          <w:rFonts w:eastAsia="Times New Roman" w:cs="Segoe UI"/>
          <w:szCs w:val="24"/>
          <w:lang w:val="en"/>
        </w:rPr>
        <w:t>could</w:t>
      </w:r>
      <w:r w:rsidR="00A75696" w:rsidRPr="009E64C9">
        <w:rPr>
          <w:rFonts w:eastAsia="Times New Roman" w:cs="Segoe UI"/>
          <w:szCs w:val="24"/>
          <w:lang w:val="en"/>
        </w:rPr>
        <w:t xml:space="preserve"> review the </w:t>
      </w:r>
      <w:hyperlink r:id="rId33" w:history="1">
        <w:r w:rsidR="00A75696" w:rsidRPr="009E64C9">
          <w:rPr>
            <w:rStyle w:val="Hyperlink"/>
            <w:rFonts w:eastAsia="Times New Roman" w:cs="Segoe UI"/>
            <w:szCs w:val="24"/>
            <w:lang w:val="en"/>
          </w:rPr>
          <w:t>MS-SMB2</w:t>
        </w:r>
      </w:hyperlink>
      <w:r w:rsidR="006736F7">
        <w:rPr>
          <w:rStyle w:val="Hyperlink"/>
          <w:rFonts w:eastAsia="Times New Roman" w:cs="Segoe UI"/>
          <w:szCs w:val="24"/>
          <w:lang w:val="en"/>
        </w:rPr>
        <w:t xml:space="preserve"> </w:t>
      </w:r>
      <w:r w:rsidR="00F71C7C" w:rsidRPr="009E64C9">
        <w:rPr>
          <w:rFonts w:eastAsia="Times New Roman" w:cs="Segoe UI"/>
          <w:szCs w:val="24"/>
          <w:lang w:val="en"/>
        </w:rPr>
        <w:t xml:space="preserve">technical specification </w:t>
      </w:r>
      <w:r w:rsidR="00F71C7C">
        <w:rPr>
          <w:rFonts w:eastAsia="Times New Roman" w:cs="Segoe UI"/>
          <w:szCs w:val="24"/>
          <w:lang w:val="en"/>
        </w:rPr>
        <w:t xml:space="preserve">Overview </w:t>
      </w:r>
      <w:r w:rsidR="00F71C7C">
        <w:rPr>
          <w:rStyle w:val="Hyperlink"/>
          <w:rFonts w:eastAsia="Times New Roman" w:cs="Segoe UI"/>
          <w:szCs w:val="24"/>
          <w:lang w:val="en"/>
        </w:rPr>
        <w:t xml:space="preserve">or you could read the </w:t>
      </w:r>
      <w:r w:rsidR="009F5A1F">
        <w:rPr>
          <w:rStyle w:val="Hyperlink"/>
          <w:rFonts w:eastAsia="Times New Roman" w:cs="Segoe UI"/>
          <w:szCs w:val="24"/>
          <w:lang w:val="en"/>
        </w:rPr>
        <w:t xml:space="preserve">entire </w:t>
      </w:r>
      <w:r w:rsidR="00F71C7C">
        <w:rPr>
          <w:rStyle w:val="Hyperlink"/>
          <w:rFonts w:eastAsia="Times New Roman" w:cs="Segoe UI"/>
          <w:szCs w:val="24"/>
          <w:lang w:val="en"/>
        </w:rPr>
        <w:t xml:space="preserve">document </w:t>
      </w:r>
      <w:r w:rsidR="006736F7" w:rsidRPr="009E64C9">
        <w:rPr>
          <w:rFonts w:eastAsia="Times New Roman" w:cs="Segoe UI"/>
          <w:szCs w:val="24"/>
          <w:lang w:val="en"/>
        </w:rPr>
        <w:t>in great detail</w:t>
      </w:r>
      <w:r w:rsidR="006736F7">
        <w:rPr>
          <w:rFonts w:eastAsia="Times New Roman" w:cs="Segoe UI"/>
          <w:szCs w:val="24"/>
          <w:lang w:val="en"/>
        </w:rPr>
        <w:t xml:space="preserve"> if you </w:t>
      </w:r>
      <w:r w:rsidR="009A6F22">
        <w:rPr>
          <w:rFonts w:eastAsia="Times New Roman" w:cs="Segoe UI"/>
          <w:szCs w:val="24"/>
          <w:lang w:val="en"/>
        </w:rPr>
        <w:t>prefer. Neither</w:t>
      </w:r>
      <w:r w:rsidR="00F71C7C">
        <w:rPr>
          <w:rFonts w:eastAsia="Times New Roman" w:cs="Segoe UI"/>
          <w:szCs w:val="24"/>
          <w:lang w:val="en"/>
        </w:rPr>
        <w:t xml:space="preserve"> of these </w:t>
      </w:r>
      <w:r w:rsidR="009A6F22">
        <w:rPr>
          <w:rFonts w:eastAsia="Times New Roman" w:cs="Segoe UI"/>
          <w:szCs w:val="24"/>
          <w:lang w:val="en"/>
        </w:rPr>
        <w:t>is</w:t>
      </w:r>
      <w:r w:rsidR="009A6F22" w:rsidRPr="009E64C9">
        <w:rPr>
          <w:rFonts w:eastAsia="Times New Roman" w:cs="Segoe UI"/>
          <w:szCs w:val="24"/>
          <w:lang w:val="en"/>
        </w:rPr>
        <w:t xml:space="preserve"> </w:t>
      </w:r>
      <w:r w:rsidR="003F0815" w:rsidRPr="009E64C9">
        <w:rPr>
          <w:rFonts w:eastAsia="Times New Roman" w:cs="Segoe UI"/>
          <w:szCs w:val="24"/>
          <w:lang w:val="en"/>
        </w:rPr>
        <w:t xml:space="preserve">required </w:t>
      </w:r>
      <w:r w:rsidR="009A6F22" w:rsidRPr="009E64C9">
        <w:rPr>
          <w:rFonts w:eastAsia="Times New Roman" w:cs="Segoe UI"/>
          <w:szCs w:val="24"/>
          <w:lang w:val="en"/>
        </w:rPr>
        <w:t>to</w:t>
      </w:r>
      <w:r w:rsidR="003F0815" w:rsidRPr="009E64C9">
        <w:rPr>
          <w:rFonts w:eastAsia="Times New Roman" w:cs="Segoe UI"/>
          <w:szCs w:val="24"/>
          <w:lang w:val="en"/>
        </w:rPr>
        <w:t xml:space="preserve"> operate the </w:t>
      </w:r>
      <w:r w:rsidR="003F0815" w:rsidRPr="009E64C9">
        <w:rPr>
          <w:rFonts w:eastAsia="Times New Roman" w:cs="Segoe UI"/>
          <w:b/>
          <w:bCs/>
          <w:szCs w:val="24"/>
          <w:lang w:val="en"/>
        </w:rPr>
        <w:t>File Server-SMB2 Test Suite</w:t>
      </w:r>
      <w:r w:rsidR="003F0815" w:rsidRPr="009E64C9">
        <w:rPr>
          <w:rFonts w:eastAsia="Times New Roman" w:cs="Segoe UI"/>
          <w:szCs w:val="24"/>
          <w:lang w:val="en"/>
        </w:rPr>
        <w:t>.</w:t>
      </w:r>
      <w:r w:rsidR="009A70BF" w:rsidRPr="009E64C9">
        <w:rPr>
          <w:rFonts w:eastAsia="Times New Roman" w:cs="Segoe UI"/>
          <w:szCs w:val="24"/>
          <w:lang w:val="en"/>
        </w:rPr>
        <w:t xml:space="preserve"> </w:t>
      </w:r>
      <w:r w:rsidR="009F5A1F">
        <w:rPr>
          <w:rFonts w:eastAsia="Times New Roman" w:cs="Segoe UI"/>
          <w:szCs w:val="24"/>
          <w:lang w:val="en"/>
        </w:rPr>
        <w:t xml:space="preserve">However, a </w:t>
      </w:r>
      <w:r w:rsidR="00F04C52">
        <w:rPr>
          <w:rFonts w:eastAsia="Times New Roman" w:cs="Segoe UI"/>
          <w:szCs w:val="24"/>
          <w:lang w:val="en"/>
        </w:rPr>
        <w:t xml:space="preserve">working </w:t>
      </w:r>
      <w:r w:rsidR="009F5A1F">
        <w:rPr>
          <w:rFonts w:eastAsia="Times New Roman" w:cs="Segoe UI"/>
          <w:szCs w:val="24"/>
          <w:lang w:val="en"/>
        </w:rPr>
        <w:t xml:space="preserve">knowledge of the SMB2 protocol is recommended to </w:t>
      </w:r>
      <w:r w:rsidR="00F04C52">
        <w:rPr>
          <w:rFonts w:eastAsia="Times New Roman" w:cs="Segoe UI"/>
          <w:szCs w:val="24"/>
          <w:lang w:val="en"/>
        </w:rPr>
        <w:t>fully understand test results</w:t>
      </w:r>
      <w:r w:rsidR="009F5A1F">
        <w:rPr>
          <w:rFonts w:eastAsia="Times New Roman" w:cs="Segoe UI"/>
          <w:szCs w:val="24"/>
          <w:lang w:val="en"/>
        </w:rPr>
        <w:t>.</w:t>
      </w:r>
    </w:p>
    <w:p w14:paraId="7DFB4E70" w14:textId="37442CFB" w:rsidR="005E6208" w:rsidRDefault="007B3D70" w:rsidP="000C7978">
      <w:pPr>
        <w:pStyle w:val="ListParagraph"/>
        <w:numPr>
          <w:ilvl w:val="0"/>
          <w:numId w:val="36"/>
        </w:numPr>
        <w:spacing w:before="0" w:after="0" w:line="240" w:lineRule="auto"/>
        <w:rPr>
          <w:rFonts w:eastAsia="Times New Roman" w:cs="Segoe UI"/>
          <w:szCs w:val="24"/>
          <w:lang w:val="en"/>
        </w:rPr>
      </w:pPr>
      <w:r>
        <w:rPr>
          <w:rFonts w:eastAsia="Times New Roman" w:cs="Segoe UI"/>
          <w:szCs w:val="24"/>
          <w:lang w:val="en"/>
        </w:rPr>
        <w:lastRenderedPageBreak/>
        <w:t>Select</w:t>
      </w:r>
      <w:r w:rsidRPr="009E64C9">
        <w:rPr>
          <w:rFonts w:eastAsia="Times New Roman" w:cs="Segoe UI"/>
          <w:szCs w:val="24"/>
          <w:lang w:val="en"/>
        </w:rPr>
        <w:t xml:space="preserve"> </w:t>
      </w:r>
      <w:r w:rsidR="0024750A">
        <w:rPr>
          <w:rFonts w:eastAsia="Times New Roman" w:cs="Segoe UI"/>
          <w:szCs w:val="24"/>
          <w:lang w:val="en"/>
        </w:rPr>
        <w:t xml:space="preserve">the </w:t>
      </w:r>
      <w:r w:rsidR="00BD78DE" w:rsidRPr="009E64C9">
        <w:rPr>
          <w:rFonts w:eastAsia="Times New Roman" w:cs="Segoe UI"/>
          <w:b/>
          <w:bCs/>
          <w:szCs w:val="24"/>
          <w:lang w:val="en"/>
        </w:rPr>
        <w:t>Deployment Guide</w:t>
      </w:r>
      <w:r w:rsidR="00BD78DE" w:rsidRPr="009E64C9">
        <w:rPr>
          <w:rFonts w:eastAsia="Times New Roman" w:cs="Segoe UI"/>
          <w:szCs w:val="24"/>
          <w:lang w:val="en"/>
        </w:rPr>
        <w:t xml:space="preserve"> </w:t>
      </w:r>
      <w:r w:rsidR="0024750A">
        <w:rPr>
          <w:rFonts w:eastAsia="Times New Roman" w:cs="Segoe UI"/>
          <w:szCs w:val="24"/>
          <w:lang w:val="en"/>
        </w:rPr>
        <w:t xml:space="preserve">link </w:t>
      </w:r>
      <w:r w:rsidR="00BD78DE" w:rsidRPr="009E64C9">
        <w:rPr>
          <w:rFonts w:eastAsia="Times New Roman" w:cs="Segoe UI"/>
          <w:szCs w:val="24"/>
          <w:lang w:val="en"/>
        </w:rPr>
        <w:t xml:space="preserve">for </w:t>
      </w:r>
      <w:r w:rsidR="00E37488" w:rsidRPr="009E64C9">
        <w:rPr>
          <w:rFonts w:eastAsia="Times New Roman" w:cs="Segoe UI"/>
          <w:szCs w:val="24"/>
          <w:lang w:val="en"/>
        </w:rPr>
        <w:t>optional</w:t>
      </w:r>
      <w:r w:rsidR="00BD78DE" w:rsidRPr="009E64C9">
        <w:rPr>
          <w:rFonts w:eastAsia="Times New Roman" w:cs="Segoe UI"/>
          <w:szCs w:val="24"/>
          <w:lang w:val="en"/>
        </w:rPr>
        <w:t xml:space="preserve"> information about </w:t>
      </w:r>
      <w:r w:rsidR="00E37488" w:rsidRPr="009E64C9">
        <w:rPr>
          <w:rFonts w:eastAsia="Times New Roman" w:cs="Segoe UI"/>
          <w:szCs w:val="24"/>
          <w:lang w:val="en"/>
        </w:rPr>
        <w:t xml:space="preserve">supported </w:t>
      </w:r>
      <w:r w:rsidR="00BD78DE" w:rsidRPr="009E64C9">
        <w:rPr>
          <w:rFonts w:eastAsia="Times New Roman" w:cs="Segoe UI"/>
          <w:szCs w:val="24"/>
          <w:lang w:val="en"/>
        </w:rPr>
        <w:t>test environments</w:t>
      </w:r>
      <w:r w:rsidR="003A70F8" w:rsidRPr="009E64C9">
        <w:rPr>
          <w:rFonts w:eastAsia="Times New Roman" w:cs="Segoe UI"/>
          <w:szCs w:val="24"/>
          <w:lang w:val="en"/>
        </w:rPr>
        <w:t xml:space="preserve">, including the </w:t>
      </w:r>
      <w:r w:rsidR="003A70F8" w:rsidRPr="009E64C9">
        <w:rPr>
          <w:rFonts w:eastAsia="Times New Roman" w:cs="Segoe UI"/>
          <w:b/>
          <w:bCs/>
          <w:szCs w:val="24"/>
          <w:lang w:val="en"/>
        </w:rPr>
        <w:t>Domain</w:t>
      </w:r>
      <w:r w:rsidR="003A70F8" w:rsidRPr="009E64C9">
        <w:rPr>
          <w:rFonts w:eastAsia="Times New Roman" w:cs="Segoe UI"/>
          <w:szCs w:val="24"/>
          <w:lang w:val="en"/>
        </w:rPr>
        <w:t xml:space="preserve"> and </w:t>
      </w:r>
      <w:r w:rsidR="003A70F8" w:rsidRPr="009E64C9">
        <w:rPr>
          <w:rFonts w:eastAsia="Times New Roman" w:cs="Segoe UI"/>
          <w:b/>
          <w:bCs/>
          <w:szCs w:val="24"/>
          <w:lang w:val="en"/>
        </w:rPr>
        <w:t>Workgroup</w:t>
      </w:r>
      <w:r w:rsidR="003A70F8" w:rsidRPr="009E64C9">
        <w:rPr>
          <w:rFonts w:eastAsia="Times New Roman" w:cs="Segoe UI"/>
          <w:szCs w:val="24"/>
          <w:lang w:val="en"/>
        </w:rPr>
        <w:t xml:space="preserve"> environment</w:t>
      </w:r>
      <w:r w:rsidR="00BD78DE" w:rsidRPr="009E64C9">
        <w:rPr>
          <w:rFonts w:eastAsia="Times New Roman" w:cs="Segoe UI"/>
          <w:szCs w:val="24"/>
          <w:lang w:val="en"/>
        </w:rPr>
        <w:t xml:space="preserve">. </w:t>
      </w:r>
    </w:p>
    <w:p w14:paraId="5C7D02FD" w14:textId="77777777" w:rsidR="005E6208" w:rsidRDefault="005E6208" w:rsidP="005E6208">
      <w:pPr>
        <w:pStyle w:val="NormalLineSpacing"/>
        <w:ind w:left="1080"/>
        <w:rPr>
          <w:lang w:val="en"/>
        </w:rPr>
      </w:pPr>
    </w:p>
    <w:p w14:paraId="0A4BD6D5" w14:textId="2B93CC0E" w:rsidR="0024750A" w:rsidRPr="0024750A" w:rsidRDefault="003A70F8" w:rsidP="005E6208">
      <w:pPr>
        <w:pStyle w:val="ListParagraph"/>
        <w:spacing w:before="0" w:after="150" w:line="240" w:lineRule="auto"/>
        <w:rPr>
          <w:rStyle w:val="Hyperlink"/>
          <w:rFonts w:eastAsia="Times New Roman" w:cs="Segoe UI"/>
          <w:color w:val="auto"/>
          <w:szCs w:val="24"/>
          <w:u w:val="none"/>
          <w:lang w:val="en"/>
        </w:rPr>
      </w:pPr>
      <w:r w:rsidRPr="009E64C9">
        <w:rPr>
          <w:rFonts w:eastAsia="Times New Roman" w:cs="Segoe UI"/>
          <w:szCs w:val="24"/>
          <w:lang w:val="en"/>
        </w:rPr>
        <w:t xml:space="preserve">The </w:t>
      </w:r>
      <w:r w:rsidRPr="009E64C9">
        <w:rPr>
          <w:rFonts w:eastAsia="Times New Roman" w:cs="Segoe UI"/>
          <w:b/>
          <w:bCs/>
          <w:szCs w:val="24"/>
          <w:lang w:val="en"/>
        </w:rPr>
        <w:t>Workgroup</w:t>
      </w:r>
      <w:r w:rsidRPr="009E64C9">
        <w:rPr>
          <w:rFonts w:eastAsia="Times New Roman" w:cs="Segoe UI"/>
          <w:szCs w:val="24"/>
          <w:lang w:val="en"/>
        </w:rPr>
        <w:t xml:space="preserve"> configuration is </w:t>
      </w:r>
      <w:r w:rsidR="00533497">
        <w:rPr>
          <w:rFonts w:eastAsia="Times New Roman" w:cs="Segoe UI"/>
          <w:szCs w:val="24"/>
          <w:lang w:val="en"/>
        </w:rPr>
        <w:t xml:space="preserve">a </w:t>
      </w:r>
      <w:r w:rsidR="00533497">
        <w:rPr>
          <w:bCs/>
          <w:lang w:val="en"/>
        </w:rPr>
        <w:t>facsimil</w:t>
      </w:r>
      <w:r w:rsidR="00533497" w:rsidRPr="00A632CD">
        <w:rPr>
          <w:bCs/>
          <w:lang w:val="en"/>
        </w:rPr>
        <w:t>e</w:t>
      </w:r>
      <w:r w:rsidRPr="009E64C9">
        <w:rPr>
          <w:rFonts w:eastAsia="Times New Roman" w:cs="Segoe UI"/>
          <w:szCs w:val="24"/>
          <w:lang w:val="en"/>
        </w:rPr>
        <w:t xml:space="preserve"> </w:t>
      </w:r>
      <w:r w:rsidR="00533497">
        <w:rPr>
          <w:rFonts w:eastAsia="Times New Roman" w:cs="Segoe UI"/>
          <w:szCs w:val="24"/>
          <w:lang w:val="en"/>
        </w:rPr>
        <w:t>of</w:t>
      </w:r>
      <w:r w:rsidRPr="009E64C9">
        <w:rPr>
          <w:rFonts w:eastAsia="Times New Roman" w:cs="Segoe UI"/>
          <w:szCs w:val="24"/>
          <w:lang w:val="en"/>
        </w:rPr>
        <w:t xml:space="preserve"> the test environment architecture described in section </w:t>
      </w:r>
      <w:hyperlink w:anchor="_3.4_Test_Environment" w:history="1">
        <w:r w:rsidRPr="009E64C9">
          <w:rPr>
            <w:rStyle w:val="Hyperlink"/>
            <w:rFonts w:eastAsia="Times New Roman" w:cs="Segoe UI"/>
            <w:szCs w:val="24"/>
            <w:lang w:val="en"/>
          </w:rPr>
          <w:t>3.4</w:t>
        </w:r>
      </w:hyperlink>
      <w:r w:rsidR="004D3678">
        <w:rPr>
          <w:rStyle w:val="Hyperlink"/>
          <w:rFonts w:eastAsia="Times New Roman" w:cs="Segoe UI"/>
          <w:szCs w:val="24"/>
          <w:lang w:val="en"/>
        </w:rPr>
        <w:t xml:space="preserve"> Test Environment Architecture</w:t>
      </w:r>
      <w:r w:rsidR="00D96545">
        <w:rPr>
          <w:rStyle w:val="Hyperlink"/>
          <w:rFonts w:eastAsia="Times New Roman" w:cs="Segoe UI"/>
          <w:szCs w:val="24"/>
          <w:lang w:val="en"/>
        </w:rPr>
        <w:t xml:space="preserve">, </w:t>
      </w:r>
      <w:r w:rsidR="00F217AB" w:rsidRPr="0086720E">
        <w:rPr>
          <w:rStyle w:val="Hyperlink"/>
          <w:rFonts w:eastAsia="Times New Roman" w:cs="Segoe UI"/>
          <w:color w:val="auto"/>
          <w:szCs w:val="24"/>
          <w:u w:val="none"/>
          <w:lang w:val="en"/>
        </w:rPr>
        <w:t xml:space="preserve">that is, </w:t>
      </w:r>
      <w:r w:rsidR="00D96545" w:rsidRPr="0086720E">
        <w:rPr>
          <w:rStyle w:val="Hyperlink"/>
          <w:rFonts w:eastAsia="Times New Roman" w:cs="Segoe UI"/>
          <w:color w:val="auto"/>
          <w:szCs w:val="24"/>
          <w:u w:val="none"/>
          <w:lang w:val="en"/>
        </w:rPr>
        <w:t xml:space="preserve">with respect to the </w:t>
      </w:r>
      <w:hyperlink w:anchor="DriverComputer_trm" w:history="1">
        <w:r w:rsidR="00D96545" w:rsidRPr="0086720E">
          <w:rPr>
            <w:rStyle w:val="Hyperlink"/>
            <w:rFonts w:eastAsia="Times New Roman" w:cs="Segoe UI"/>
            <w:b/>
            <w:bCs/>
            <w:color w:val="00B050"/>
            <w:szCs w:val="24"/>
            <w:u w:val="none"/>
            <w:lang w:val="en"/>
          </w:rPr>
          <w:t>Driver</w:t>
        </w:r>
      </w:hyperlink>
      <w:r w:rsidR="009A6F22">
        <w:rPr>
          <w:rStyle w:val="Hyperlink"/>
          <w:rFonts w:eastAsia="Times New Roman" w:cs="Segoe UI"/>
          <w:b/>
          <w:bCs/>
          <w:color w:val="00B050"/>
          <w:szCs w:val="24"/>
          <w:u w:val="none"/>
          <w:lang w:val="en"/>
        </w:rPr>
        <w:t xml:space="preserve"> computer</w:t>
      </w:r>
      <w:r w:rsidR="00D96545" w:rsidRPr="0086720E">
        <w:rPr>
          <w:rStyle w:val="Hyperlink"/>
          <w:rFonts w:eastAsia="Times New Roman" w:cs="Segoe UI"/>
          <w:szCs w:val="24"/>
          <w:u w:val="none"/>
          <w:lang w:val="en"/>
        </w:rPr>
        <w:t xml:space="preserve"> and </w:t>
      </w:r>
      <w:hyperlink w:anchor="SystemUnderTestComputer_trm" w:history="1">
        <w:r w:rsidR="00D96545" w:rsidRPr="0086720E">
          <w:rPr>
            <w:rStyle w:val="Hyperlink"/>
            <w:rFonts w:eastAsia="Times New Roman" w:cs="Segoe UI"/>
            <w:b/>
            <w:bCs/>
            <w:color w:val="00B050"/>
            <w:szCs w:val="24"/>
            <w:u w:val="none"/>
            <w:lang w:val="en"/>
          </w:rPr>
          <w:t>SUT</w:t>
        </w:r>
      </w:hyperlink>
      <w:r w:rsidR="00D96545" w:rsidRPr="0086720E">
        <w:rPr>
          <w:rStyle w:val="Hyperlink"/>
          <w:rFonts w:eastAsia="Times New Roman" w:cs="Segoe UI"/>
          <w:szCs w:val="24"/>
          <w:u w:val="none"/>
          <w:lang w:val="en"/>
        </w:rPr>
        <w:t xml:space="preserve"> </w:t>
      </w:r>
      <w:r w:rsidR="00D96545" w:rsidRPr="0086720E">
        <w:rPr>
          <w:rStyle w:val="Hyperlink"/>
          <w:rFonts w:eastAsia="Times New Roman" w:cs="Segoe UI"/>
          <w:color w:val="auto"/>
          <w:szCs w:val="24"/>
          <w:u w:val="none"/>
          <w:lang w:val="en"/>
        </w:rPr>
        <w:t>computer environment</w:t>
      </w:r>
      <w:r w:rsidRPr="009E64C9">
        <w:rPr>
          <w:rStyle w:val="Hyperlink"/>
          <w:rFonts w:eastAsia="Times New Roman" w:cs="Segoe UI"/>
          <w:szCs w:val="24"/>
          <w:lang w:val="en"/>
        </w:rPr>
        <w:t xml:space="preserve">. </w:t>
      </w:r>
    </w:p>
    <w:p w14:paraId="5533F290" w14:textId="77777777" w:rsidR="0024750A" w:rsidRPr="0024750A" w:rsidRDefault="0024750A" w:rsidP="0024750A">
      <w:pPr>
        <w:pStyle w:val="NormalLineSpacing"/>
        <w:ind w:left="1080"/>
        <w:rPr>
          <w:rStyle w:val="Hyperlink"/>
          <w:rFonts w:eastAsia="Times New Roman" w:cs="Segoe UI"/>
          <w:color w:val="auto"/>
          <w:szCs w:val="24"/>
          <w:u w:val="none"/>
          <w:lang w:val="en"/>
        </w:rPr>
      </w:pPr>
    </w:p>
    <w:p w14:paraId="63E4E5E3" w14:textId="30058633" w:rsidR="0024750A" w:rsidRPr="0035080A" w:rsidRDefault="003B387B" w:rsidP="0035080A">
      <w:pPr>
        <w:spacing w:before="0" w:after="0" w:line="240" w:lineRule="auto"/>
        <w:ind w:left="1080"/>
        <w:rPr>
          <w:rFonts w:eastAsia="Times New Roman" w:cs="Segoe UI"/>
          <w:b/>
          <w:bCs/>
          <w:szCs w:val="24"/>
          <w:lang w:val="en"/>
        </w:rPr>
      </w:pPr>
      <w:r>
        <w:rPr>
          <w:noProof/>
        </w:rPr>
        <w:drawing>
          <wp:inline distT="0" distB="0" distL="0" distR="0" wp14:anchorId="18E52CA1" wp14:editId="13B55EE0">
            <wp:extent cx="275590" cy="181610"/>
            <wp:effectExtent l="0" t="0" r="0" b="0"/>
            <wp:docPr id="1680818826" name="Picture 18"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5590" cy="181610"/>
                    </a:xfrm>
                    <a:prstGeom prst="rect">
                      <a:avLst/>
                    </a:prstGeom>
                    <a:noFill/>
                    <a:ln>
                      <a:noFill/>
                    </a:ln>
                  </pic:spPr>
                </pic:pic>
              </a:graphicData>
            </a:graphic>
          </wp:inline>
        </w:drawing>
      </w:r>
      <w:r w:rsidR="00BD78DE" w:rsidRPr="0035080A">
        <w:rPr>
          <w:rFonts w:eastAsia="Times New Roman" w:cs="Segoe UI"/>
          <w:b/>
          <w:bCs/>
          <w:szCs w:val="24"/>
          <w:lang w:val="en"/>
        </w:rPr>
        <w:t xml:space="preserve">Note </w:t>
      </w:r>
    </w:p>
    <w:p w14:paraId="6BFAF2D6" w14:textId="0C528FEC" w:rsidR="009A70BF" w:rsidRPr="009E64C9" w:rsidRDefault="007451D3" w:rsidP="0024750A">
      <w:pPr>
        <w:pStyle w:val="ListParagraph"/>
        <w:spacing w:before="0" w:after="150" w:line="240" w:lineRule="auto"/>
        <w:rPr>
          <w:rFonts w:eastAsia="Times New Roman" w:cs="Segoe UI"/>
          <w:szCs w:val="24"/>
          <w:lang w:val="en"/>
        </w:rPr>
      </w:pPr>
      <w:r>
        <w:rPr>
          <w:rFonts w:eastAsia="Times New Roman" w:cs="Segoe UI"/>
          <w:szCs w:val="24"/>
          <w:lang w:val="en"/>
        </w:rPr>
        <w:t xml:space="preserve">In the </w:t>
      </w:r>
      <w:r w:rsidRPr="007451D3">
        <w:rPr>
          <w:rFonts w:eastAsia="Times New Roman" w:cs="Segoe UI"/>
          <w:b/>
          <w:bCs/>
          <w:szCs w:val="24"/>
          <w:lang w:val="en"/>
        </w:rPr>
        <w:t>Deployment Guide</w:t>
      </w:r>
      <w:r>
        <w:rPr>
          <w:rFonts w:eastAsia="Times New Roman" w:cs="Segoe UI"/>
          <w:szCs w:val="24"/>
          <w:lang w:val="en"/>
        </w:rPr>
        <w:t xml:space="preserve">, performing </w:t>
      </w:r>
      <w:r w:rsidRPr="000B5EE9">
        <w:rPr>
          <w:rFonts w:eastAsia="Times New Roman" w:cs="Segoe UI"/>
          <w:b/>
          <w:bCs/>
          <w:szCs w:val="24"/>
          <w:lang w:val="en"/>
        </w:rPr>
        <w:t>SUT</w:t>
      </w:r>
      <w:r>
        <w:rPr>
          <w:rFonts w:eastAsia="Times New Roman" w:cs="Segoe UI"/>
          <w:szCs w:val="24"/>
          <w:lang w:val="en"/>
        </w:rPr>
        <w:t xml:space="preserve"> setup </w:t>
      </w:r>
      <w:r w:rsidR="00DF11F3">
        <w:rPr>
          <w:rFonts w:eastAsia="Times New Roman" w:cs="Segoe UI"/>
          <w:szCs w:val="24"/>
          <w:lang w:val="en"/>
        </w:rPr>
        <w:t>is</w:t>
      </w:r>
      <w:r>
        <w:rPr>
          <w:rFonts w:eastAsia="Times New Roman" w:cs="Segoe UI"/>
          <w:szCs w:val="24"/>
          <w:lang w:val="en"/>
        </w:rPr>
        <w:t xml:space="preserve"> not required</w:t>
      </w:r>
      <w:r w:rsidR="00D70C7E" w:rsidRPr="009E64C9">
        <w:rPr>
          <w:rFonts w:eastAsia="Times New Roman" w:cs="Segoe UI"/>
          <w:szCs w:val="24"/>
          <w:lang w:val="en"/>
        </w:rPr>
        <w:t xml:space="preserve"> </w:t>
      </w:r>
      <w:proofErr w:type="gramStart"/>
      <w:r w:rsidR="003F2F66">
        <w:rPr>
          <w:rFonts w:eastAsia="Times New Roman" w:cs="Segoe UI"/>
          <w:szCs w:val="24"/>
          <w:lang w:val="en"/>
        </w:rPr>
        <w:t>because</w:t>
      </w:r>
      <w:r w:rsidR="003F2F66" w:rsidRPr="009E64C9">
        <w:rPr>
          <w:rFonts w:eastAsia="Times New Roman" w:cs="Segoe UI"/>
          <w:szCs w:val="24"/>
          <w:lang w:val="en"/>
        </w:rPr>
        <w:t xml:space="preserve"> </w:t>
      </w:r>
      <w:r w:rsidR="00D70C7E" w:rsidRPr="009E64C9">
        <w:rPr>
          <w:rFonts w:eastAsia="Times New Roman" w:cs="Segoe UI"/>
          <w:szCs w:val="24"/>
          <w:lang w:val="en"/>
        </w:rPr>
        <w:t xml:space="preserve"> </w:t>
      </w:r>
      <w:r w:rsidR="00E37488" w:rsidRPr="009E64C9">
        <w:rPr>
          <w:rFonts w:eastAsia="Times New Roman" w:cs="Segoe UI"/>
          <w:szCs w:val="24"/>
          <w:lang w:val="en"/>
        </w:rPr>
        <w:t>th</w:t>
      </w:r>
      <w:r w:rsidR="00DE1E60">
        <w:rPr>
          <w:rFonts w:eastAsia="Times New Roman" w:cs="Segoe UI"/>
          <w:szCs w:val="24"/>
          <w:lang w:val="en"/>
        </w:rPr>
        <w:t>e</w:t>
      </w:r>
      <w:proofErr w:type="gramEnd"/>
      <w:r w:rsidR="00D70C7E" w:rsidRPr="009E64C9">
        <w:rPr>
          <w:rFonts w:eastAsia="Times New Roman" w:cs="Segoe UI"/>
          <w:szCs w:val="24"/>
          <w:lang w:val="en"/>
        </w:rPr>
        <w:t xml:space="preserve"> work </w:t>
      </w:r>
      <w:r w:rsidR="00DE1E60">
        <w:rPr>
          <w:rFonts w:eastAsia="Times New Roman" w:cs="Segoe UI"/>
          <w:szCs w:val="24"/>
          <w:lang w:val="en"/>
        </w:rPr>
        <w:t>wa</w:t>
      </w:r>
      <w:r w:rsidR="00D70C7E" w:rsidRPr="009E64C9">
        <w:rPr>
          <w:rFonts w:eastAsia="Times New Roman" w:cs="Segoe UI"/>
          <w:szCs w:val="24"/>
          <w:lang w:val="en"/>
        </w:rPr>
        <w:t>s completed</w:t>
      </w:r>
      <w:r w:rsidR="003F2F66">
        <w:rPr>
          <w:rFonts w:eastAsia="Times New Roman" w:cs="Segoe UI"/>
          <w:szCs w:val="24"/>
          <w:lang w:val="en"/>
        </w:rPr>
        <w:t xml:space="preserve"> earlier</w:t>
      </w:r>
      <w:r w:rsidR="00D70C7E" w:rsidRPr="009E64C9">
        <w:rPr>
          <w:rFonts w:eastAsia="Times New Roman" w:cs="Segoe UI"/>
          <w:szCs w:val="24"/>
          <w:lang w:val="en"/>
        </w:rPr>
        <w:t xml:space="preserve"> by event support personnel</w:t>
      </w:r>
      <w:r w:rsidR="003A70F8" w:rsidRPr="009E64C9">
        <w:rPr>
          <w:rFonts w:eastAsia="Times New Roman" w:cs="Segoe UI"/>
          <w:szCs w:val="24"/>
          <w:lang w:val="en"/>
        </w:rPr>
        <w:t xml:space="preserve"> </w:t>
      </w:r>
      <w:r w:rsidR="00533497">
        <w:rPr>
          <w:rFonts w:eastAsia="Times New Roman" w:cs="Segoe UI"/>
          <w:szCs w:val="24"/>
          <w:lang w:val="en"/>
        </w:rPr>
        <w:t>ahead of</w:t>
      </w:r>
      <w:r w:rsidR="003A70F8" w:rsidRPr="009E64C9">
        <w:rPr>
          <w:rFonts w:eastAsia="Times New Roman" w:cs="Segoe UI"/>
          <w:szCs w:val="24"/>
          <w:lang w:val="en"/>
        </w:rPr>
        <w:t xml:space="preserve"> th</w:t>
      </w:r>
      <w:r w:rsidR="00574EB2">
        <w:rPr>
          <w:rFonts w:eastAsia="Times New Roman" w:cs="Segoe UI"/>
          <w:szCs w:val="24"/>
          <w:lang w:val="en"/>
        </w:rPr>
        <w:t>is</w:t>
      </w:r>
      <w:r w:rsidR="003A70F8" w:rsidRPr="009E64C9">
        <w:rPr>
          <w:rFonts w:eastAsia="Times New Roman" w:cs="Segoe UI"/>
          <w:szCs w:val="24"/>
          <w:lang w:val="en"/>
        </w:rPr>
        <w:t xml:space="preserve"> </w:t>
      </w:r>
      <w:r w:rsidR="00DA4ABA">
        <w:t xml:space="preserve">tutorial </w:t>
      </w:r>
      <w:commentRangeStart w:id="152"/>
      <w:commentRangeEnd w:id="152"/>
      <w:r w:rsidR="00DA4ABA">
        <w:rPr>
          <w:rStyle w:val="CommentReference"/>
        </w:rPr>
        <w:commentReference w:id="152"/>
      </w:r>
      <w:r w:rsidR="003A70F8" w:rsidRPr="009E64C9">
        <w:rPr>
          <w:rFonts w:eastAsia="Times New Roman" w:cs="Segoe UI"/>
          <w:szCs w:val="24"/>
          <w:lang w:val="en"/>
        </w:rPr>
        <w:t>session</w:t>
      </w:r>
      <w:r w:rsidR="00D70C7E" w:rsidRPr="009E64C9">
        <w:rPr>
          <w:rFonts w:eastAsia="Times New Roman" w:cs="Segoe UI"/>
          <w:szCs w:val="24"/>
          <w:lang w:val="en"/>
        </w:rPr>
        <w:t>.</w:t>
      </w:r>
    </w:p>
    <w:p w14:paraId="316C67B6" w14:textId="313192D4" w:rsidR="004D350D" w:rsidRPr="00D21EF8" w:rsidRDefault="00C63CE0" w:rsidP="004D2F19">
      <w:pPr>
        <w:pStyle w:val="Caption"/>
        <w:keepNext/>
        <w:ind w:firstLine="720"/>
        <w:rPr>
          <w:i w:val="0"/>
          <w:iCs w:val="0"/>
        </w:rPr>
      </w:pPr>
      <w:bookmarkStart w:id="153" w:name="_Toc5806858"/>
      <w:r>
        <w:rPr>
          <w:i w:val="0"/>
          <w:iCs w:val="0"/>
          <w:noProof/>
        </w:rPr>
        <w:drawing>
          <wp:inline distT="0" distB="0" distL="0" distR="0" wp14:anchorId="55DA9BF7" wp14:editId="2A517CE0">
            <wp:extent cx="4658406" cy="3501621"/>
            <wp:effectExtent l="0" t="0" r="8890" b="381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58406" cy="3501621"/>
                    </a:xfrm>
                    <a:prstGeom prst="rect">
                      <a:avLst/>
                    </a:prstGeom>
                  </pic:spPr>
                </pic:pic>
              </a:graphicData>
            </a:graphic>
          </wp:inline>
        </w:drawing>
      </w:r>
    </w:p>
    <w:p w14:paraId="471E05DC" w14:textId="714496AB" w:rsidR="00AB5060" w:rsidRPr="00F04C52" w:rsidRDefault="00F04C52" w:rsidP="00F04C52">
      <w:pPr>
        <w:pStyle w:val="Caption"/>
        <w:ind w:left="720"/>
        <w:rPr>
          <w:b/>
          <w:bCs/>
          <w:i w:val="0"/>
          <w:iCs w:val="0"/>
          <w:sz w:val="22"/>
          <w:szCs w:val="22"/>
        </w:rPr>
      </w:pPr>
      <w:bookmarkStart w:id="154" w:name="_Toc113037815"/>
      <w:r w:rsidRPr="00F04C52">
        <w:rPr>
          <w:b/>
          <w:bCs/>
          <w:i w:val="0"/>
          <w:iCs w:val="0"/>
          <w:sz w:val="22"/>
          <w:szCs w:val="22"/>
        </w:rPr>
        <w:t xml:space="preserve">Figure </w:t>
      </w:r>
      <w:r w:rsidRPr="00F04C52">
        <w:rPr>
          <w:b/>
          <w:bCs/>
          <w:i w:val="0"/>
          <w:iCs w:val="0"/>
          <w:sz w:val="22"/>
          <w:szCs w:val="22"/>
        </w:rPr>
        <w:fldChar w:fldCharType="begin"/>
      </w:r>
      <w:r w:rsidRPr="00F04C52">
        <w:rPr>
          <w:b/>
          <w:bCs/>
          <w:i w:val="0"/>
          <w:iCs w:val="0"/>
          <w:sz w:val="22"/>
          <w:szCs w:val="22"/>
        </w:rPr>
        <w:instrText xml:space="preserve"> SEQ Figure \* ARABIC </w:instrText>
      </w:r>
      <w:r w:rsidRPr="00F04C52">
        <w:rPr>
          <w:b/>
          <w:bCs/>
          <w:i w:val="0"/>
          <w:iCs w:val="0"/>
          <w:sz w:val="22"/>
          <w:szCs w:val="22"/>
        </w:rPr>
        <w:fldChar w:fldCharType="separate"/>
      </w:r>
      <w:r w:rsidR="00A158CE">
        <w:rPr>
          <w:b/>
          <w:bCs/>
          <w:i w:val="0"/>
          <w:iCs w:val="0"/>
          <w:noProof/>
          <w:sz w:val="22"/>
          <w:szCs w:val="22"/>
        </w:rPr>
        <w:t>9</w:t>
      </w:r>
      <w:r w:rsidRPr="00F04C52">
        <w:rPr>
          <w:b/>
          <w:bCs/>
          <w:i w:val="0"/>
          <w:iCs w:val="0"/>
          <w:sz w:val="22"/>
          <w:szCs w:val="22"/>
        </w:rPr>
        <w:fldChar w:fldCharType="end"/>
      </w:r>
      <w:r w:rsidRPr="00F04C52">
        <w:rPr>
          <w:b/>
          <w:bCs/>
          <w:i w:val="0"/>
          <w:iCs w:val="0"/>
          <w:sz w:val="22"/>
          <w:szCs w:val="22"/>
        </w:rPr>
        <w:t xml:space="preserve">. </w:t>
      </w:r>
      <w:r w:rsidR="00C513C6" w:rsidRPr="00256326">
        <w:rPr>
          <w:b/>
          <w:bCs/>
          <w:i w:val="0"/>
          <w:iCs w:val="0"/>
          <w:sz w:val="22"/>
        </w:rPr>
        <w:t>PTM</w:t>
      </w:r>
      <w:r w:rsidRPr="00F04C52">
        <w:rPr>
          <w:b/>
          <w:bCs/>
          <w:i w:val="0"/>
          <w:iCs w:val="0"/>
          <w:sz w:val="22"/>
          <w:szCs w:val="22"/>
        </w:rPr>
        <w:t xml:space="preserve"> Service</w:t>
      </w:r>
      <w:proofErr w:type="gramStart"/>
      <w:r w:rsidRPr="00F04C52">
        <w:rPr>
          <w:b/>
          <w:bCs/>
          <w:i w:val="0"/>
          <w:iCs w:val="0"/>
          <w:sz w:val="22"/>
          <w:szCs w:val="22"/>
        </w:rPr>
        <w:t>:  Test</w:t>
      </w:r>
      <w:proofErr w:type="gramEnd"/>
      <w:r w:rsidRPr="00F04C52">
        <w:rPr>
          <w:b/>
          <w:bCs/>
          <w:i w:val="0"/>
          <w:iCs w:val="0"/>
          <w:sz w:val="22"/>
          <w:szCs w:val="22"/>
        </w:rPr>
        <w:t xml:space="preserve"> Suite Introduction page</w:t>
      </w:r>
      <w:bookmarkEnd w:id="154"/>
    </w:p>
    <w:p w14:paraId="7AF78907" w14:textId="77777777" w:rsidR="005D70B6" w:rsidRPr="00B6632D" w:rsidRDefault="005D70B6" w:rsidP="006B5BFB">
      <w:pPr>
        <w:spacing w:after="0"/>
        <w:ind w:left="720"/>
        <w:rPr>
          <w:b/>
          <w:bCs/>
          <w:lang w:val="en"/>
        </w:rPr>
      </w:pPr>
      <w:r>
        <w:rPr>
          <w:rFonts w:eastAsia="Times New Roman" w:cs="Segoe UI"/>
          <w:noProof/>
          <w:sz w:val="21"/>
          <w:szCs w:val="21"/>
          <w:lang w:val="en"/>
        </w:rPr>
        <w:drawing>
          <wp:inline distT="0" distB="0" distL="0" distR="0" wp14:anchorId="47E89EAF" wp14:editId="421C6C87">
            <wp:extent cx="276860" cy="182880"/>
            <wp:effectExtent l="0" t="0" r="8890" b="7620"/>
            <wp:docPr id="52" name="Picture 52"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0927" cy="185566"/>
                    </a:xfrm>
                    <a:prstGeom prst="rect">
                      <a:avLst/>
                    </a:prstGeom>
                    <a:noFill/>
                    <a:ln>
                      <a:noFill/>
                    </a:ln>
                  </pic:spPr>
                </pic:pic>
              </a:graphicData>
            </a:graphic>
          </wp:inline>
        </w:drawing>
      </w:r>
      <w:r w:rsidRPr="00B6632D">
        <w:rPr>
          <w:b/>
          <w:bCs/>
          <w:lang w:val="en"/>
        </w:rPr>
        <w:t>Note</w:t>
      </w:r>
    </w:p>
    <w:p w14:paraId="3F088EBC" w14:textId="735065B8" w:rsidR="00B9515E" w:rsidRDefault="005D70B6" w:rsidP="006B5BFB">
      <w:pPr>
        <w:spacing w:before="0"/>
        <w:ind w:left="720"/>
        <w:rPr>
          <w:bCs/>
          <w:lang w:val="en"/>
        </w:rPr>
      </w:pPr>
      <w:r>
        <w:rPr>
          <w:bCs/>
          <w:lang w:val="en"/>
        </w:rPr>
        <w:t xml:space="preserve">The </w:t>
      </w:r>
      <w:r>
        <w:rPr>
          <w:b/>
          <w:bCs/>
          <w:lang w:val="en"/>
        </w:rPr>
        <w:t>Workgroup</w:t>
      </w:r>
      <w:r w:rsidRPr="00B6632D">
        <w:rPr>
          <w:b/>
          <w:bCs/>
          <w:lang w:val="en"/>
        </w:rPr>
        <w:t xml:space="preserve"> </w:t>
      </w:r>
      <w:r>
        <w:rPr>
          <w:lang w:val="en"/>
        </w:rPr>
        <w:t>e</w:t>
      </w:r>
      <w:r w:rsidRPr="008D1F24">
        <w:rPr>
          <w:lang w:val="en"/>
        </w:rPr>
        <w:t>nvironment</w:t>
      </w:r>
      <w:r>
        <w:rPr>
          <w:bCs/>
          <w:lang w:val="en"/>
        </w:rPr>
        <w:t xml:space="preserve"> shown </w:t>
      </w:r>
      <w:del w:id="155" w:author="Abiodun Aremu" w:date="2023-08-30T12:09:00Z">
        <w:r w:rsidR="000B7CF9" w:rsidDel="00D80E57">
          <w:rPr>
            <w:bCs/>
            <w:lang w:val="en"/>
          </w:rPr>
          <w:delText xml:space="preserve">in </w:delText>
        </w:r>
        <w:r w:rsidR="002029E4" w:rsidDel="00D80E57">
          <w:rPr>
            <w:bCs/>
            <w:lang w:val="en"/>
          </w:rPr>
          <w:delText xml:space="preserve"> the</w:delText>
        </w:r>
      </w:del>
      <w:ins w:id="156" w:author="Abiodun Aremu" w:date="2023-08-30T12:09:00Z">
        <w:r w:rsidR="00D80E57">
          <w:rPr>
            <w:bCs/>
            <w:lang w:val="en"/>
          </w:rPr>
          <w:t>in the</w:t>
        </w:r>
      </w:ins>
      <w:r w:rsidR="002029E4">
        <w:rPr>
          <w:bCs/>
          <w:lang w:val="en"/>
        </w:rPr>
        <w:t xml:space="preserve"> following figure (figure 10)</w:t>
      </w:r>
      <w:r>
        <w:rPr>
          <w:bCs/>
          <w:lang w:val="en"/>
        </w:rPr>
        <w:t xml:space="preserve"> </w:t>
      </w:r>
      <w:r w:rsidR="00B9515E">
        <w:rPr>
          <w:bCs/>
          <w:lang w:val="en"/>
        </w:rPr>
        <w:t xml:space="preserve">is the recommended environment for the </w:t>
      </w:r>
      <w:r w:rsidR="00DA4ABA">
        <w:t xml:space="preserve">tutorial </w:t>
      </w:r>
      <w:commentRangeStart w:id="157"/>
      <w:commentRangeEnd w:id="157"/>
      <w:r w:rsidR="00DA4ABA">
        <w:rPr>
          <w:rStyle w:val="CommentReference"/>
        </w:rPr>
        <w:commentReference w:id="157"/>
      </w:r>
      <w:r w:rsidR="00B9515E">
        <w:rPr>
          <w:bCs/>
          <w:lang w:val="en"/>
        </w:rPr>
        <w:t xml:space="preserve">session, as it </w:t>
      </w:r>
      <w:r>
        <w:rPr>
          <w:bCs/>
          <w:lang w:val="en"/>
        </w:rPr>
        <w:t xml:space="preserve">does not require any configuration. </w:t>
      </w:r>
      <w:r w:rsidR="003D7060">
        <w:rPr>
          <w:bCs/>
          <w:lang w:val="en"/>
        </w:rPr>
        <w:t xml:space="preserve">It provides a simple network environment for running the Test </w:t>
      </w:r>
      <w:r w:rsidR="005C5EB5">
        <w:rPr>
          <w:bCs/>
          <w:lang w:val="en"/>
        </w:rPr>
        <w:t>Cases</w:t>
      </w:r>
      <w:r w:rsidR="007D50D8">
        <w:rPr>
          <w:bCs/>
          <w:lang w:val="en"/>
        </w:rPr>
        <w:t xml:space="preserve"> that </w:t>
      </w:r>
      <w:r w:rsidR="00D61F06">
        <w:rPr>
          <w:bCs/>
          <w:lang w:val="en"/>
        </w:rPr>
        <w:t xml:space="preserve">are </w:t>
      </w:r>
      <w:r>
        <w:rPr>
          <w:bCs/>
          <w:lang w:val="en"/>
        </w:rPr>
        <w:t xml:space="preserve">compatible with the </w:t>
      </w:r>
      <w:hyperlink w:anchor="FileServerSMBTestSuite_trm" w:history="1">
        <w:r w:rsidRPr="00B36E74">
          <w:rPr>
            <w:rStyle w:val="Hyperlink"/>
            <w:b/>
            <w:color w:val="00B050"/>
            <w:lang w:val="en"/>
          </w:rPr>
          <w:t>FileServer-SMB2 Test Suite</w:t>
        </w:r>
      </w:hyperlink>
      <w:r>
        <w:rPr>
          <w:bCs/>
          <w:lang w:val="en"/>
        </w:rPr>
        <w:t xml:space="preserve"> and the </w:t>
      </w:r>
      <w:hyperlink w:anchor="ProtocolTestManagerWS" w:history="1">
        <w:r w:rsidRPr="0086720E">
          <w:rPr>
            <w:rStyle w:val="Hyperlink"/>
            <w:b/>
            <w:color w:val="00B050"/>
            <w:lang w:val="en"/>
          </w:rPr>
          <w:t>PTM</w:t>
        </w:r>
        <w:r w:rsidRPr="0086720E">
          <w:rPr>
            <w:rStyle w:val="Hyperlink"/>
            <w:bCs/>
            <w:color w:val="00B050"/>
            <w:lang w:val="en"/>
          </w:rPr>
          <w:t xml:space="preserve"> </w:t>
        </w:r>
        <w:r w:rsidRPr="0086720E">
          <w:rPr>
            <w:rStyle w:val="Hyperlink"/>
            <w:b/>
            <w:color w:val="00B050"/>
            <w:lang w:val="en"/>
          </w:rPr>
          <w:t>Service</w:t>
        </w:r>
      </w:hyperlink>
      <w:r>
        <w:rPr>
          <w:bCs/>
          <w:lang w:val="en"/>
        </w:rPr>
        <w:t xml:space="preserve">.  </w:t>
      </w:r>
    </w:p>
    <w:p w14:paraId="0550D9FE" w14:textId="60AB0957" w:rsidR="005D70B6" w:rsidRDefault="005D70B6" w:rsidP="006B5BFB">
      <w:pPr>
        <w:spacing w:before="0"/>
        <w:ind w:left="720"/>
        <w:rPr>
          <w:bCs/>
          <w:lang w:val="en"/>
        </w:rPr>
      </w:pPr>
      <w:r>
        <w:rPr>
          <w:bCs/>
          <w:lang w:val="en"/>
        </w:rPr>
        <w:t xml:space="preserve">However, outside the Lab session, you are free to use </w:t>
      </w:r>
      <w:r w:rsidR="00B9515E">
        <w:rPr>
          <w:bCs/>
          <w:lang w:val="en"/>
        </w:rPr>
        <w:t>the</w:t>
      </w:r>
      <w:r>
        <w:rPr>
          <w:bCs/>
          <w:lang w:val="en"/>
        </w:rPr>
        <w:t xml:space="preserve"> </w:t>
      </w:r>
      <w:r>
        <w:rPr>
          <w:b/>
          <w:lang w:val="en"/>
        </w:rPr>
        <w:t>Domain</w:t>
      </w:r>
      <w:r>
        <w:rPr>
          <w:bCs/>
          <w:lang w:val="en"/>
        </w:rPr>
        <w:t xml:space="preserve"> environment if you </w:t>
      </w:r>
      <w:r w:rsidR="00D61F06">
        <w:rPr>
          <w:bCs/>
          <w:lang w:val="en"/>
        </w:rPr>
        <w:t xml:space="preserve">prefer. Note that </w:t>
      </w:r>
      <w:r w:rsidR="003D7060">
        <w:rPr>
          <w:bCs/>
          <w:lang w:val="en"/>
        </w:rPr>
        <w:t xml:space="preserve"> it is more extensive</w:t>
      </w:r>
      <w:r w:rsidR="0015447D">
        <w:rPr>
          <w:bCs/>
          <w:lang w:val="en"/>
        </w:rPr>
        <w:t xml:space="preserve">, </w:t>
      </w:r>
      <w:r w:rsidR="003D7060">
        <w:rPr>
          <w:bCs/>
          <w:lang w:val="en"/>
        </w:rPr>
        <w:t>complex</w:t>
      </w:r>
      <w:r w:rsidR="0015447D">
        <w:rPr>
          <w:bCs/>
          <w:lang w:val="en"/>
        </w:rPr>
        <w:t xml:space="preserve">, and would require you to consult the </w:t>
      </w:r>
      <w:hyperlink r:id="rId35" w:history="1">
        <w:r w:rsidR="00B448D5" w:rsidRPr="005050C5">
          <w:rPr>
            <w:rStyle w:val="Hyperlink"/>
            <w:u w:val="none"/>
            <w:lang w:val="en"/>
          </w:rPr>
          <w:t>File Server Protocol Family Test Suite User Guide</w:t>
        </w:r>
      </w:hyperlink>
      <w:r w:rsidR="00D7493B">
        <w:rPr>
          <w:rStyle w:val="Hyperlink"/>
          <w:u w:val="none"/>
          <w:lang w:val="en"/>
        </w:rPr>
        <w:t xml:space="preserve"> </w:t>
      </w:r>
      <w:r w:rsidR="00D7493B" w:rsidRPr="00DA5C63">
        <w:rPr>
          <w:rStyle w:val="Hyperlink"/>
          <w:color w:val="auto"/>
          <w:u w:val="none"/>
          <w:lang w:val="en"/>
        </w:rPr>
        <w:t>for setup instructions</w:t>
      </w:r>
      <w:r>
        <w:rPr>
          <w:bCs/>
          <w:lang w:val="en"/>
        </w:rPr>
        <w:t xml:space="preserve">. </w:t>
      </w:r>
      <w:r w:rsidR="00D61F06">
        <w:rPr>
          <w:bCs/>
          <w:lang w:val="en"/>
        </w:rPr>
        <w:t>Also</w:t>
      </w:r>
      <w:r>
        <w:rPr>
          <w:bCs/>
          <w:lang w:val="en"/>
        </w:rPr>
        <w:t xml:space="preserve">, </w:t>
      </w:r>
      <w:r w:rsidR="00D61F06">
        <w:rPr>
          <w:bCs/>
          <w:lang w:val="en"/>
        </w:rPr>
        <w:t>because</w:t>
      </w:r>
      <w:r>
        <w:rPr>
          <w:bCs/>
          <w:lang w:val="en"/>
        </w:rPr>
        <w:t xml:space="preserve"> the Lab session environment is primarily focused on users that are new to the Test Suites, it is limited for simplicity. </w:t>
      </w:r>
    </w:p>
    <w:p w14:paraId="32699C2F" w14:textId="77777777" w:rsidR="007D50D8" w:rsidRDefault="007D50D8" w:rsidP="006B5BFB">
      <w:pPr>
        <w:pStyle w:val="NormalLineSpacing"/>
        <w:ind w:left="0"/>
        <w:rPr>
          <w:lang w:val="en"/>
        </w:rPr>
      </w:pPr>
    </w:p>
    <w:p w14:paraId="66A477B7" w14:textId="4C506F0C" w:rsidR="005D70B6" w:rsidRDefault="005D70B6" w:rsidP="00B9515E">
      <w:pPr>
        <w:ind w:left="720"/>
      </w:pPr>
      <w:r>
        <w:rPr>
          <w:bCs/>
          <w:lang w:val="en"/>
        </w:rPr>
        <w:t xml:space="preserve">For this reason, several of the protocols that are included in the File Server family of protocols shown in the </w:t>
      </w:r>
      <w:r w:rsidR="007D50D8">
        <w:rPr>
          <w:bCs/>
          <w:lang w:val="en"/>
        </w:rPr>
        <w:t xml:space="preserve">previous </w:t>
      </w:r>
      <w:r>
        <w:rPr>
          <w:bCs/>
          <w:lang w:val="en"/>
        </w:rPr>
        <w:t>figure</w:t>
      </w:r>
      <w:r w:rsidR="002029E4">
        <w:rPr>
          <w:bCs/>
          <w:lang w:val="en"/>
        </w:rPr>
        <w:t xml:space="preserve"> (figure </w:t>
      </w:r>
      <w:r w:rsidR="004D3678">
        <w:rPr>
          <w:bCs/>
          <w:lang w:val="en"/>
        </w:rPr>
        <w:t>9</w:t>
      </w:r>
      <w:r w:rsidR="002029E4">
        <w:rPr>
          <w:bCs/>
          <w:lang w:val="en"/>
        </w:rPr>
        <w:t>)</w:t>
      </w:r>
      <w:r>
        <w:rPr>
          <w:bCs/>
          <w:lang w:val="en"/>
        </w:rPr>
        <w:t xml:space="preserve"> are not utilized in this Lab session, </w:t>
      </w:r>
      <w:r w:rsidR="007D50D8">
        <w:rPr>
          <w:bCs/>
          <w:lang w:val="en"/>
        </w:rPr>
        <w:t xml:space="preserve">as only the </w:t>
      </w:r>
      <w:r w:rsidR="007D50D8" w:rsidRPr="005C5EB5">
        <w:rPr>
          <w:b/>
          <w:lang w:val="en"/>
        </w:rPr>
        <w:t>MS-SMB2</w:t>
      </w:r>
      <w:r w:rsidR="007D50D8">
        <w:rPr>
          <w:bCs/>
          <w:lang w:val="en"/>
        </w:rPr>
        <w:t xml:space="preserve"> protocol is used</w:t>
      </w:r>
      <w:r>
        <w:rPr>
          <w:bCs/>
          <w:lang w:val="en"/>
        </w:rPr>
        <w:t>.</w:t>
      </w:r>
    </w:p>
    <w:p w14:paraId="0F7ED19B" w14:textId="35731991" w:rsidR="005D70B6" w:rsidRDefault="00E00108" w:rsidP="00B9515E">
      <w:pPr>
        <w:ind w:left="720"/>
      </w:pPr>
      <w:r>
        <w:lastRenderedPageBreak/>
        <w:tab/>
      </w:r>
      <w:r w:rsidR="00503494" w:rsidRPr="00503494">
        <w:rPr>
          <w:noProof/>
        </w:rPr>
        <w:drawing>
          <wp:inline distT="0" distB="0" distL="0" distR="0" wp14:anchorId="39E952B1" wp14:editId="1D296255">
            <wp:extent cx="6196270" cy="3843196"/>
            <wp:effectExtent l="0" t="0" r="0" b="508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238471" cy="3869371"/>
                    </a:xfrm>
                    <a:prstGeom prst="rect">
                      <a:avLst/>
                    </a:prstGeom>
                    <a:noFill/>
                    <a:ln>
                      <a:noFill/>
                    </a:ln>
                  </pic:spPr>
                </pic:pic>
              </a:graphicData>
            </a:graphic>
          </wp:inline>
        </w:drawing>
      </w:r>
    </w:p>
    <w:p w14:paraId="295E74F8" w14:textId="1AE345AD" w:rsidR="005D70B6" w:rsidRPr="00847A20" w:rsidRDefault="00847A20" w:rsidP="00847A20">
      <w:pPr>
        <w:pStyle w:val="Caption"/>
        <w:ind w:left="720"/>
        <w:rPr>
          <w:b/>
          <w:bCs/>
          <w:i w:val="0"/>
          <w:iCs w:val="0"/>
          <w:sz w:val="22"/>
          <w:szCs w:val="22"/>
        </w:rPr>
      </w:pPr>
      <w:bookmarkStart w:id="158" w:name="_Toc113037816"/>
      <w:r w:rsidRPr="00847A20">
        <w:rPr>
          <w:b/>
          <w:bCs/>
          <w:i w:val="0"/>
          <w:iCs w:val="0"/>
          <w:sz w:val="22"/>
          <w:szCs w:val="22"/>
        </w:rPr>
        <w:t xml:space="preserve">Figure </w:t>
      </w:r>
      <w:r w:rsidRPr="00847A20">
        <w:rPr>
          <w:b/>
          <w:bCs/>
          <w:i w:val="0"/>
          <w:iCs w:val="0"/>
          <w:sz w:val="22"/>
          <w:szCs w:val="22"/>
        </w:rPr>
        <w:fldChar w:fldCharType="begin"/>
      </w:r>
      <w:r w:rsidRPr="00847A20">
        <w:rPr>
          <w:b/>
          <w:bCs/>
          <w:i w:val="0"/>
          <w:iCs w:val="0"/>
          <w:sz w:val="22"/>
          <w:szCs w:val="22"/>
        </w:rPr>
        <w:instrText xml:space="preserve"> SEQ Figure \* ARABIC </w:instrText>
      </w:r>
      <w:r w:rsidRPr="00847A20">
        <w:rPr>
          <w:b/>
          <w:bCs/>
          <w:i w:val="0"/>
          <w:iCs w:val="0"/>
          <w:sz w:val="22"/>
          <w:szCs w:val="22"/>
        </w:rPr>
        <w:fldChar w:fldCharType="separate"/>
      </w:r>
      <w:r w:rsidR="00A158CE">
        <w:rPr>
          <w:b/>
          <w:bCs/>
          <w:i w:val="0"/>
          <w:iCs w:val="0"/>
          <w:noProof/>
          <w:sz w:val="22"/>
          <w:szCs w:val="22"/>
        </w:rPr>
        <w:t>10</w:t>
      </w:r>
      <w:r w:rsidRPr="00847A20">
        <w:rPr>
          <w:b/>
          <w:bCs/>
          <w:i w:val="0"/>
          <w:iCs w:val="0"/>
          <w:sz w:val="22"/>
          <w:szCs w:val="22"/>
        </w:rPr>
        <w:fldChar w:fldCharType="end"/>
      </w:r>
      <w:r w:rsidRPr="00847A20">
        <w:rPr>
          <w:b/>
          <w:bCs/>
          <w:i w:val="0"/>
          <w:iCs w:val="0"/>
          <w:sz w:val="22"/>
          <w:szCs w:val="22"/>
        </w:rPr>
        <w:t xml:space="preserve">. </w:t>
      </w:r>
      <w:r w:rsidR="00C513C6" w:rsidRPr="00256326">
        <w:rPr>
          <w:b/>
          <w:bCs/>
          <w:i w:val="0"/>
          <w:iCs w:val="0"/>
          <w:sz w:val="22"/>
        </w:rPr>
        <w:t>PTM</w:t>
      </w:r>
      <w:r w:rsidRPr="00847A20">
        <w:rPr>
          <w:b/>
          <w:bCs/>
          <w:i w:val="0"/>
          <w:iCs w:val="0"/>
          <w:sz w:val="22"/>
          <w:szCs w:val="22"/>
        </w:rPr>
        <w:t xml:space="preserve"> Service</w:t>
      </w:r>
      <w:proofErr w:type="gramStart"/>
      <w:r w:rsidRPr="00847A20">
        <w:rPr>
          <w:b/>
          <w:bCs/>
          <w:i w:val="0"/>
          <w:iCs w:val="0"/>
          <w:sz w:val="22"/>
          <w:szCs w:val="22"/>
        </w:rPr>
        <w:t>:  Domain</w:t>
      </w:r>
      <w:proofErr w:type="gramEnd"/>
      <w:r w:rsidRPr="00847A20">
        <w:rPr>
          <w:b/>
          <w:bCs/>
          <w:i w:val="0"/>
          <w:iCs w:val="0"/>
          <w:sz w:val="22"/>
          <w:szCs w:val="22"/>
        </w:rPr>
        <w:t xml:space="preserve"> and Workgroup environments</w:t>
      </w:r>
      <w:bookmarkEnd w:id="158"/>
    </w:p>
    <w:p w14:paraId="7FE542A2" w14:textId="77777777" w:rsidR="006B5BFB" w:rsidRPr="005C5EB5" w:rsidRDefault="006B5BFB" w:rsidP="00847A20">
      <w:pPr>
        <w:pStyle w:val="NormalLineSpacing"/>
      </w:pPr>
    </w:p>
    <w:bookmarkEnd w:id="153"/>
    <w:p w14:paraId="457AA268" w14:textId="5897AA5B" w:rsidR="0097031D" w:rsidRPr="000578A8" w:rsidRDefault="000578A8" w:rsidP="000C7978">
      <w:pPr>
        <w:numPr>
          <w:ilvl w:val="0"/>
          <w:numId w:val="35"/>
        </w:numPr>
        <w:spacing w:before="0" w:after="150" w:line="240" w:lineRule="auto"/>
        <w:rPr>
          <w:rFonts w:eastAsia="Times New Roman" w:cs="Segoe UI"/>
          <w:szCs w:val="24"/>
          <w:lang w:val="en"/>
        </w:rPr>
      </w:pPr>
      <w:r>
        <w:t xml:space="preserve">When your optional review </w:t>
      </w:r>
      <w:r w:rsidR="00C910B1">
        <w:t xml:space="preserve">of </w:t>
      </w:r>
      <w:r w:rsidR="00C910B1" w:rsidRPr="00C910B1">
        <w:rPr>
          <w:b/>
          <w:bCs/>
        </w:rPr>
        <w:t>File Server-SMB2 Test Suite</w:t>
      </w:r>
      <w:r w:rsidR="00C910B1">
        <w:t xml:space="preserve"> environments </w:t>
      </w:r>
      <w:r>
        <w:t xml:space="preserve">is complete, </w:t>
      </w:r>
      <w:r w:rsidR="007B3D70">
        <w:rPr>
          <w:rFonts w:asciiTheme="minorEastAsia" w:eastAsiaTheme="minorEastAsia" w:hAnsiTheme="minorEastAsia" w:cs="Segoe UI"/>
          <w:szCs w:val="24"/>
          <w:lang w:val="en" w:eastAsia="zh-CN"/>
        </w:rPr>
        <w:t>select</w:t>
      </w:r>
      <w:r w:rsidRPr="004F5C15">
        <w:rPr>
          <w:rFonts w:eastAsia="Times New Roman" w:cs="Segoe UI"/>
          <w:szCs w:val="24"/>
          <w:lang w:val="en"/>
        </w:rPr>
        <w:t xml:space="preserve"> </w:t>
      </w:r>
      <w:r w:rsidRPr="00674A72">
        <w:rPr>
          <w:rFonts w:eastAsia="Times New Roman" w:cs="Segoe UI"/>
          <w:b/>
          <w:bCs/>
          <w:szCs w:val="24"/>
          <w:lang w:val="en"/>
        </w:rPr>
        <w:t>Next</w:t>
      </w:r>
      <w:r>
        <w:rPr>
          <w:rFonts w:eastAsia="Times New Roman" w:cs="Segoe UI"/>
          <w:szCs w:val="24"/>
          <w:lang w:val="en"/>
        </w:rPr>
        <w:t xml:space="preserve"> to proceed to the </w:t>
      </w:r>
      <w:r w:rsidRPr="00674A72">
        <w:rPr>
          <w:rFonts w:eastAsia="Times New Roman" w:cs="Segoe UI"/>
          <w:b/>
          <w:bCs/>
          <w:szCs w:val="24"/>
          <w:lang w:val="en"/>
        </w:rPr>
        <w:t>Select</w:t>
      </w:r>
      <w:r>
        <w:rPr>
          <w:rFonts w:eastAsia="Times New Roman" w:cs="Segoe UI"/>
          <w:szCs w:val="24"/>
          <w:lang w:val="en"/>
        </w:rPr>
        <w:t xml:space="preserve"> </w:t>
      </w:r>
      <w:r w:rsidRPr="007643BC">
        <w:rPr>
          <w:rFonts w:eastAsia="Times New Roman" w:cs="Segoe UI"/>
          <w:b/>
          <w:bCs/>
          <w:szCs w:val="24"/>
          <w:lang w:val="en"/>
        </w:rPr>
        <w:t>Configur</w:t>
      </w:r>
      <w:r>
        <w:rPr>
          <w:rFonts w:eastAsia="Times New Roman" w:cs="Segoe UI"/>
          <w:b/>
          <w:bCs/>
          <w:szCs w:val="24"/>
          <w:lang w:val="en"/>
        </w:rPr>
        <w:t>ation</w:t>
      </w:r>
      <w:r w:rsidRPr="007643BC">
        <w:rPr>
          <w:rFonts w:eastAsia="Times New Roman" w:cs="Segoe UI"/>
          <w:b/>
          <w:bCs/>
          <w:szCs w:val="24"/>
          <w:lang w:val="en"/>
        </w:rPr>
        <w:t xml:space="preserve"> </w:t>
      </w:r>
      <w:r w:rsidRPr="00674A72">
        <w:rPr>
          <w:rFonts w:eastAsia="Times New Roman" w:cs="Segoe UI"/>
          <w:szCs w:val="24"/>
          <w:lang w:val="en"/>
        </w:rPr>
        <w:t>page</w:t>
      </w:r>
      <w:r>
        <w:rPr>
          <w:rFonts w:eastAsia="Times New Roman" w:cs="Segoe UI"/>
          <w:szCs w:val="24"/>
          <w:lang w:val="en"/>
        </w:rPr>
        <w:t>,</w:t>
      </w:r>
      <w:r w:rsidRPr="004F5C15">
        <w:rPr>
          <w:rFonts w:eastAsia="Times New Roman" w:cs="Segoe UI"/>
          <w:szCs w:val="24"/>
          <w:lang w:val="en"/>
        </w:rPr>
        <w:t xml:space="preserve"> as shown in the</w:t>
      </w:r>
      <w:r w:rsidR="001D4667">
        <w:rPr>
          <w:rFonts w:eastAsia="Times New Roman" w:cs="Segoe UI"/>
          <w:szCs w:val="24"/>
          <w:lang w:val="en"/>
        </w:rPr>
        <w:t xml:space="preserve"> following figure. </w:t>
      </w:r>
    </w:p>
    <w:p w14:paraId="08A41212" w14:textId="3BA9C14D" w:rsidR="00EE3A15" w:rsidRPr="00BF48CB" w:rsidRDefault="0097031D" w:rsidP="00BF48CB">
      <w:pPr>
        <w:pStyle w:val="Caption"/>
        <w:ind w:left="720"/>
        <w:rPr>
          <w:rFonts w:eastAsia="Times New Roman" w:cs="Segoe UI"/>
          <w:b/>
          <w:bCs/>
          <w:i w:val="0"/>
          <w:iCs w:val="0"/>
          <w:sz w:val="22"/>
          <w:szCs w:val="22"/>
          <w:lang w:val="en"/>
        </w:rPr>
      </w:pPr>
      <w:bookmarkStart w:id="159" w:name="_Toc113037817"/>
      <w:r>
        <w:rPr>
          <w:noProof/>
        </w:rPr>
        <w:drawing>
          <wp:inline distT="0" distB="0" distL="0" distR="0" wp14:anchorId="2180F217" wp14:editId="3665E43E">
            <wp:extent cx="5901782" cy="3403043"/>
            <wp:effectExtent l="0" t="0" r="381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5901782" cy="3403043"/>
                    </a:xfrm>
                    <a:prstGeom prst="rect">
                      <a:avLst/>
                    </a:prstGeom>
                    <a:noFill/>
                    <a:ln>
                      <a:noFill/>
                    </a:ln>
                  </pic:spPr>
                </pic:pic>
              </a:graphicData>
            </a:graphic>
          </wp:inline>
        </w:drawing>
      </w:r>
      <w:r w:rsidR="00EE3A15" w:rsidRPr="00BF48CB">
        <w:rPr>
          <w:b/>
          <w:bCs/>
          <w:i w:val="0"/>
          <w:iCs w:val="0"/>
          <w:sz w:val="22"/>
          <w:szCs w:val="22"/>
        </w:rPr>
        <w:t xml:space="preserve">Figure </w:t>
      </w:r>
      <w:r w:rsidR="00EE3A15" w:rsidRPr="00BF48CB">
        <w:rPr>
          <w:b/>
          <w:bCs/>
          <w:i w:val="0"/>
          <w:iCs w:val="0"/>
          <w:sz w:val="22"/>
          <w:szCs w:val="22"/>
        </w:rPr>
        <w:fldChar w:fldCharType="begin"/>
      </w:r>
      <w:r w:rsidR="00EE3A15" w:rsidRPr="00BF48CB">
        <w:rPr>
          <w:b/>
          <w:bCs/>
          <w:i w:val="0"/>
          <w:iCs w:val="0"/>
          <w:sz w:val="22"/>
          <w:szCs w:val="22"/>
        </w:rPr>
        <w:instrText xml:space="preserve"> SEQ Figure \* ARABIC </w:instrText>
      </w:r>
      <w:r w:rsidR="00EE3A15" w:rsidRPr="00BF48CB">
        <w:rPr>
          <w:b/>
          <w:bCs/>
          <w:i w:val="0"/>
          <w:iCs w:val="0"/>
          <w:sz w:val="22"/>
          <w:szCs w:val="22"/>
        </w:rPr>
        <w:fldChar w:fldCharType="separate"/>
      </w:r>
      <w:r w:rsidR="00A158CE">
        <w:rPr>
          <w:b/>
          <w:bCs/>
          <w:i w:val="0"/>
          <w:iCs w:val="0"/>
          <w:noProof/>
          <w:sz w:val="22"/>
          <w:szCs w:val="22"/>
        </w:rPr>
        <w:t>11</w:t>
      </w:r>
      <w:r w:rsidR="00EE3A15" w:rsidRPr="00BF48CB">
        <w:rPr>
          <w:b/>
          <w:bCs/>
          <w:i w:val="0"/>
          <w:iCs w:val="0"/>
          <w:sz w:val="22"/>
          <w:szCs w:val="22"/>
        </w:rPr>
        <w:fldChar w:fldCharType="end"/>
      </w:r>
      <w:r w:rsidR="00EE3A15" w:rsidRPr="00BF48CB">
        <w:rPr>
          <w:b/>
          <w:bCs/>
          <w:i w:val="0"/>
          <w:iCs w:val="0"/>
          <w:sz w:val="22"/>
          <w:szCs w:val="22"/>
        </w:rPr>
        <w:t>.</w:t>
      </w:r>
      <w:r w:rsidR="00BF48CB">
        <w:rPr>
          <w:b/>
          <w:bCs/>
          <w:i w:val="0"/>
          <w:iCs w:val="0"/>
          <w:sz w:val="22"/>
          <w:szCs w:val="22"/>
        </w:rPr>
        <w:t xml:space="preserve"> </w:t>
      </w:r>
      <w:r w:rsidR="00C513C6" w:rsidRPr="00256326">
        <w:rPr>
          <w:b/>
          <w:bCs/>
          <w:i w:val="0"/>
          <w:iCs w:val="0"/>
          <w:sz w:val="22"/>
        </w:rPr>
        <w:t>PTM</w:t>
      </w:r>
      <w:r w:rsidR="00BF48CB" w:rsidRPr="00BF48CB">
        <w:rPr>
          <w:b/>
          <w:bCs/>
          <w:i w:val="0"/>
          <w:iCs w:val="0"/>
          <w:sz w:val="22"/>
          <w:szCs w:val="22"/>
        </w:rPr>
        <w:t xml:space="preserve"> </w:t>
      </w:r>
      <w:proofErr w:type="gramStart"/>
      <w:r w:rsidR="00BF48CB" w:rsidRPr="00BF48CB">
        <w:rPr>
          <w:b/>
          <w:bCs/>
          <w:i w:val="0"/>
          <w:iCs w:val="0"/>
          <w:sz w:val="22"/>
          <w:szCs w:val="22"/>
        </w:rPr>
        <w:t>Service :</w:t>
      </w:r>
      <w:proofErr w:type="gramEnd"/>
      <w:r w:rsidR="00BF48CB" w:rsidRPr="00BF48CB">
        <w:rPr>
          <w:b/>
          <w:bCs/>
          <w:i w:val="0"/>
          <w:iCs w:val="0"/>
          <w:sz w:val="22"/>
          <w:szCs w:val="22"/>
        </w:rPr>
        <w:t xml:space="preserve"> Select Configuration page</w:t>
      </w:r>
      <w:bookmarkEnd w:id="159"/>
    </w:p>
    <w:p w14:paraId="2948156F" w14:textId="0AFF180D" w:rsidR="001E2076" w:rsidRPr="00A02CCE" w:rsidRDefault="006E4ADA" w:rsidP="000C7978">
      <w:pPr>
        <w:pStyle w:val="ListParagraph"/>
        <w:numPr>
          <w:ilvl w:val="2"/>
          <w:numId w:val="30"/>
        </w:numPr>
        <w:ind w:hanging="360"/>
        <w:rPr>
          <w:ins w:id="160" w:author="Joe Tornese" w:date="2023-08-22T16:19:00Z"/>
          <w:lang w:val="en"/>
        </w:rPr>
      </w:pPr>
      <w:r>
        <w:rPr>
          <w:rFonts w:eastAsia="Times New Roman" w:cs="Segoe UI"/>
          <w:szCs w:val="24"/>
          <w:lang w:val="en"/>
        </w:rPr>
        <w:lastRenderedPageBreak/>
        <w:t xml:space="preserve">The </w:t>
      </w:r>
      <w:r w:rsidRPr="006E4ADA">
        <w:rPr>
          <w:rFonts w:eastAsia="Times New Roman" w:cs="Segoe UI"/>
          <w:b/>
          <w:bCs/>
          <w:szCs w:val="24"/>
          <w:lang w:val="en"/>
        </w:rPr>
        <w:t xml:space="preserve">Select </w:t>
      </w:r>
      <w:r w:rsidR="00D4180F" w:rsidRPr="00D4180F">
        <w:rPr>
          <w:rFonts w:eastAsia="Times New Roman" w:cs="Segoe UI"/>
          <w:b/>
          <w:bCs/>
          <w:szCs w:val="24"/>
          <w:lang w:val="en"/>
        </w:rPr>
        <w:t>C</w:t>
      </w:r>
      <w:r w:rsidRPr="00D4180F">
        <w:rPr>
          <w:rFonts w:eastAsia="Times New Roman" w:cs="Segoe UI"/>
          <w:b/>
          <w:bCs/>
          <w:szCs w:val="24"/>
          <w:lang w:val="en"/>
        </w:rPr>
        <w:t>onfiguration</w:t>
      </w:r>
      <w:r>
        <w:rPr>
          <w:rFonts w:eastAsia="Times New Roman" w:cs="Segoe UI"/>
          <w:szCs w:val="24"/>
          <w:lang w:val="en"/>
        </w:rPr>
        <w:t xml:space="preserve"> page of the </w:t>
      </w:r>
      <w:hyperlink w:anchor="ProtocolTestManagerWS" w:history="1">
        <w:r w:rsidRPr="006E4ADA">
          <w:rPr>
            <w:rStyle w:val="Hyperlink"/>
            <w:rFonts w:eastAsia="Times New Roman" w:cs="Segoe UI"/>
            <w:b/>
            <w:bCs/>
            <w:color w:val="00B050"/>
            <w:szCs w:val="24"/>
            <w:lang w:val="en"/>
          </w:rPr>
          <w:t>PTM Service</w:t>
        </w:r>
      </w:hyperlink>
      <w:r>
        <w:rPr>
          <w:rFonts w:eastAsia="Times New Roman" w:cs="Segoe UI"/>
          <w:szCs w:val="24"/>
          <w:lang w:val="en"/>
        </w:rPr>
        <w:t xml:space="preserve"> enables you to decide how you want to proceed with Test execution. </w:t>
      </w:r>
      <w:r w:rsidR="001E2076" w:rsidRPr="001E2076">
        <w:rPr>
          <w:rFonts w:eastAsia="Times New Roman" w:cs="Segoe UI"/>
          <w:szCs w:val="24"/>
          <w:lang w:val="en"/>
        </w:rPr>
        <w:t xml:space="preserve">If you have a named set of Test Cases loaded and configured in the </w:t>
      </w:r>
      <w:r w:rsidR="001E2076" w:rsidRPr="001E2076">
        <w:rPr>
          <w:rFonts w:eastAsia="Times New Roman" w:cs="Segoe UI"/>
          <w:b/>
          <w:bCs/>
          <w:szCs w:val="24"/>
          <w:lang w:val="en"/>
        </w:rPr>
        <w:t>PTM Service</w:t>
      </w:r>
      <w:r w:rsidR="001E2076" w:rsidRPr="001E2076">
        <w:rPr>
          <w:rFonts w:eastAsia="Times New Roman" w:cs="Segoe UI"/>
          <w:szCs w:val="24"/>
          <w:lang w:val="en"/>
        </w:rPr>
        <w:t xml:space="preserve">, for example, from a prior test run; </w:t>
      </w:r>
      <w:r w:rsidR="007B3D70">
        <w:rPr>
          <w:rFonts w:eastAsia="Times New Roman" w:cs="Segoe UI"/>
          <w:szCs w:val="24"/>
          <w:lang w:val="en"/>
        </w:rPr>
        <w:t>select</w:t>
      </w:r>
      <w:r w:rsidR="001E2076" w:rsidRPr="001E2076">
        <w:rPr>
          <w:rFonts w:eastAsia="Times New Roman" w:cs="Segoe UI"/>
          <w:szCs w:val="24"/>
          <w:lang w:val="en"/>
        </w:rPr>
        <w:t xml:space="preserve"> the </w:t>
      </w:r>
      <w:r w:rsidR="001E2076" w:rsidRPr="001E2076">
        <w:rPr>
          <w:rFonts w:eastAsia="Times New Roman" w:cs="Segoe UI"/>
          <w:b/>
          <w:bCs/>
          <w:szCs w:val="24"/>
          <w:lang w:val="en"/>
        </w:rPr>
        <w:t>Run</w:t>
      </w:r>
      <w:r w:rsidR="001E2076" w:rsidRPr="001E2076">
        <w:rPr>
          <w:rFonts w:eastAsia="Times New Roman" w:cs="Segoe UI"/>
          <w:szCs w:val="24"/>
          <w:lang w:val="en"/>
        </w:rPr>
        <w:t xml:space="preserve"> </w:t>
      </w:r>
      <w:r w:rsidR="001E2076">
        <w:rPr>
          <w:rFonts w:eastAsia="Times New Roman" w:cs="Segoe UI"/>
          <w:szCs w:val="24"/>
          <w:lang w:val="en"/>
        </w:rPr>
        <w:t>button</w:t>
      </w:r>
      <w:r w:rsidR="001E2076" w:rsidRPr="001E2076">
        <w:rPr>
          <w:rFonts w:eastAsia="Times New Roman" w:cs="Segoe UI"/>
          <w:szCs w:val="24"/>
          <w:lang w:val="en"/>
        </w:rPr>
        <w:t xml:space="preserve"> beneath the </w:t>
      </w:r>
      <w:r w:rsidR="001E2076" w:rsidRPr="001E2076">
        <w:rPr>
          <w:rFonts w:eastAsia="Times New Roman" w:cs="Segoe UI"/>
          <w:b/>
          <w:bCs/>
          <w:szCs w:val="24"/>
          <w:lang w:val="en"/>
        </w:rPr>
        <w:t>Action</w:t>
      </w:r>
      <w:r w:rsidR="001E2076" w:rsidRPr="001E2076">
        <w:rPr>
          <w:rFonts w:eastAsia="Times New Roman" w:cs="Segoe UI"/>
          <w:szCs w:val="24"/>
          <w:lang w:val="en"/>
        </w:rPr>
        <w:t xml:space="preserve"> label to restart a previous Test Case </w:t>
      </w:r>
      <w:r w:rsidR="005E6208">
        <w:rPr>
          <w:rFonts w:eastAsia="Times New Roman" w:cs="Segoe UI"/>
          <w:szCs w:val="24"/>
          <w:lang w:val="en"/>
        </w:rPr>
        <w:t>execution</w:t>
      </w:r>
      <w:r w:rsidR="00D968EB">
        <w:rPr>
          <w:rFonts w:eastAsia="Times New Roman" w:cs="Segoe UI"/>
          <w:szCs w:val="24"/>
          <w:lang w:val="en"/>
        </w:rPr>
        <w:t xml:space="preserve"> with no additional configuration required</w:t>
      </w:r>
      <w:r w:rsidR="008C0E90">
        <w:rPr>
          <w:rFonts w:eastAsia="Times New Roman" w:cs="Segoe UI"/>
          <w:szCs w:val="24"/>
          <w:lang w:val="en"/>
        </w:rPr>
        <w:t xml:space="preserve"> (shown as “</w:t>
      </w:r>
      <w:r w:rsidR="008C0E90" w:rsidRPr="008C0E90">
        <w:rPr>
          <w:rFonts w:eastAsia="Times New Roman" w:cs="Segoe UI"/>
          <w:b/>
          <w:bCs/>
          <w:szCs w:val="24"/>
          <w:lang w:val="en"/>
        </w:rPr>
        <w:t>Test</w:t>
      </w:r>
      <w:r w:rsidR="008C0E90">
        <w:rPr>
          <w:rFonts w:eastAsia="Times New Roman" w:cs="Segoe UI"/>
          <w:szCs w:val="24"/>
          <w:lang w:val="en"/>
        </w:rPr>
        <w:t xml:space="preserve">” under the </w:t>
      </w:r>
      <w:r w:rsidR="008C0E90" w:rsidRPr="008C0E90">
        <w:rPr>
          <w:rFonts w:eastAsia="Times New Roman" w:cs="Segoe UI"/>
          <w:b/>
          <w:bCs/>
          <w:szCs w:val="24"/>
          <w:lang w:val="en"/>
        </w:rPr>
        <w:t>Name</w:t>
      </w:r>
      <w:r w:rsidR="008C0E90">
        <w:rPr>
          <w:rFonts w:eastAsia="Times New Roman" w:cs="Segoe UI"/>
          <w:szCs w:val="24"/>
          <w:lang w:val="en"/>
        </w:rPr>
        <w:t xml:space="preserve"> column in the previous figure</w:t>
      </w:r>
      <w:r w:rsidR="002029E4">
        <w:rPr>
          <w:rFonts w:eastAsia="Times New Roman" w:cs="Segoe UI"/>
          <w:szCs w:val="24"/>
          <w:lang w:val="en"/>
        </w:rPr>
        <w:t xml:space="preserve"> (figure 11)</w:t>
      </w:r>
      <w:r w:rsidR="008C0E90">
        <w:rPr>
          <w:rFonts w:eastAsia="Times New Roman" w:cs="Segoe UI"/>
          <w:szCs w:val="24"/>
          <w:lang w:val="en"/>
        </w:rPr>
        <w:t>)</w:t>
      </w:r>
      <w:r w:rsidR="001E2076">
        <w:rPr>
          <w:rFonts w:eastAsia="Times New Roman" w:cs="Segoe UI"/>
          <w:szCs w:val="24"/>
          <w:lang w:val="en"/>
        </w:rPr>
        <w:t>.</w:t>
      </w:r>
    </w:p>
    <w:p w14:paraId="4100033A" w14:textId="77777777" w:rsidR="00A02CCE" w:rsidRPr="001E2076" w:rsidRDefault="00A02CCE" w:rsidP="00A02CCE">
      <w:pPr>
        <w:pStyle w:val="ListParagraph"/>
        <w:rPr>
          <w:lang w:val="en"/>
        </w:rPr>
      </w:pPr>
    </w:p>
    <w:p w14:paraId="076D4B2D" w14:textId="3F1BEDC2" w:rsidR="001E2076" w:rsidRPr="001606FE" w:rsidRDefault="001E2076" w:rsidP="000C7978">
      <w:pPr>
        <w:pStyle w:val="ListParagraph"/>
        <w:numPr>
          <w:ilvl w:val="2"/>
          <w:numId w:val="30"/>
        </w:numPr>
        <w:ind w:hanging="360"/>
        <w:rPr>
          <w:lang w:val="en"/>
        </w:rPr>
      </w:pPr>
      <w:r>
        <w:rPr>
          <w:rFonts w:eastAsia="Times New Roman" w:cs="Segoe UI"/>
          <w:szCs w:val="24"/>
          <w:lang w:val="en"/>
        </w:rPr>
        <w:t xml:space="preserve">Otherwise, </w:t>
      </w:r>
      <w:r w:rsidR="007B3D70">
        <w:rPr>
          <w:rFonts w:eastAsia="Times New Roman" w:cs="Segoe UI"/>
          <w:szCs w:val="24"/>
          <w:lang w:val="en"/>
        </w:rPr>
        <w:t>select</w:t>
      </w:r>
      <w:r>
        <w:rPr>
          <w:rFonts w:eastAsia="Times New Roman" w:cs="Segoe UI"/>
          <w:szCs w:val="24"/>
          <w:lang w:val="en"/>
        </w:rPr>
        <w:t xml:space="preserve"> the </w:t>
      </w:r>
      <w:r w:rsidRPr="001E2076">
        <w:rPr>
          <w:rFonts w:eastAsia="Times New Roman" w:cs="Segoe UI"/>
          <w:b/>
          <w:bCs/>
          <w:szCs w:val="24"/>
          <w:lang w:val="en"/>
        </w:rPr>
        <w:t>Edit</w:t>
      </w:r>
      <w:r>
        <w:rPr>
          <w:rFonts w:eastAsia="Times New Roman" w:cs="Segoe UI"/>
          <w:szCs w:val="24"/>
          <w:lang w:val="en"/>
        </w:rPr>
        <w:t xml:space="preserve"> button to begin </w:t>
      </w:r>
      <w:r w:rsidR="00670EF8">
        <w:rPr>
          <w:rFonts w:eastAsia="Times New Roman" w:cs="Segoe UI"/>
          <w:szCs w:val="24"/>
          <w:lang w:val="en"/>
        </w:rPr>
        <w:t xml:space="preserve">Test Suite configuration </w:t>
      </w:r>
      <w:r w:rsidR="00D968EB">
        <w:rPr>
          <w:rFonts w:eastAsia="Times New Roman" w:cs="Segoe UI"/>
          <w:szCs w:val="24"/>
          <w:lang w:val="en"/>
        </w:rPr>
        <w:t xml:space="preserve">processes </w:t>
      </w:r>
      <w:r w:rsidR="00670EF8">
        <w:rPr>
          <w:rFonts w:eastAsia="Times New Roman" w:cs="Segoe UI"/>
          <w:szCs w:val="24"/>
          <w:lang w:val="en"/>
        </w:rPr>
        <w:t xml:space="preserve">starting with the </w:t>
      </w:r>
      <w:r w:rsidR="00693C8B" w:rsidRPr="00693C8B">
        <w:rPr>
          <w:rFonts w:eastAsia="Times New Roman" w:cs="Segoe UI"/>
          <w:b/>
          <w:bCs/>
          <w:szCs w:val="24"/>
          <w:lang w:val="en"/>
        </w:rPr>
        <w:t>Configure Method</w:t>
      </w:r>
      <w:r w:rsidR="00693C8B">
        <w:rPr>
          <w:rFonts w:eastAsia="Times New Roman" w:cs="Segoe UI"/>
          <w:szCs w:val="24"/>
          <w:lang w:val="en"/>
        </w:rPr>
        <w:t xml:space="preserve"> task described in section </w:t>
      </w:r>
      <w:hyperlink w:anchor="_5.0__Configuring" w:history="1">
        <w:r w:rsidR="00693C8B" w:rsidRPr="00693C8B">
          <w:rPr>
            <w:rStyle w:val="Hyperlink"/>
            <w:rFonts w:eastAsia="Times New Roman" w:cs="Segoe UI"/>
            <w:szCs w:val="24"/>
            <w:lang w:val="en"/>
          </w:rPr>
          <w:t>4.0</w:t>
        </w:r>
      </w:hyperlink>
      <w:r w:rsidR="001B2E2D">
        <w:rPr>
          <w:rStyle w:val="Hyperlink"/>
          <w:rFonts w:eastAsia="Times New Roman" w:cs="Segoe UI"/>
          <w:szCs w:val="24"/>
          <w:lang w:val="en"/>
        </w:rPr>
        <w:t xml:space="preserve"> </w:t>
      </w:r>
      <w:r w:rsidR="001B2E2D" w:rsidRPr="001B2E2D">
        <w:rPr>
          <w:noProof/>
          <w:color w:val="44546A" w:themeColor="text2"/>
          <w:szCs w:val="24"/>
        </w:rPr>
        <w:t>Configuring the Test Suite</w:t>
      </w:r>
      <w:r w:rsidR="00E56640">
        <w:rPr>
          <w:rFonts w:eastAsia="Times New Roman" w:cs="Segoe UI"/>
          <w:szCs w:val="24"/>
          <w:lang w:val="en"/>
        </w:rPr>
        <w:t xml:space="preserve"> and shown in the </w:t>
      </w:r>
      <w:r w:rsidR="00A02CCE">
        <w:rPr>
          <w:rFonts w:eastAsia="Times New Roman" w:cs="Segoe UI"/>
          <w:szCs w:val="24"/>
          <w:lang w:val="en"/>
        </w:rPr>
        <w:t xml:space="preserve">following </w:t>
      </w:r>
      <w:r w:rsidR="00E56640">
        <w:rPr>
          <w:rFonts w:eastAsia="Times New Roman" w:cs="Segoe UI"/>
          <w:szCs w:val="24"/>
          <w:lang w:val="en"/>
        </w:rPr>
        <w:t>figure</w:t>
      </w:r>
      <w:r w:rsidR="001B2E2D">
        <w:rPr>
          <w:rFonts w:eastAsia="Times New Roman" w:cs="Segoe UI"/>
          <w:szCs w:val="24"/>
          <w:lang w:val="en"/>
        </w:rPr>
        <w:t>.</w:t>
      </w:r>
      <w:r w:rsidR="00A02CCE">
        <w:rPr>
          <w:rFonts w:eastAsia="Times New Roman" w:cs="Segoe UI"/>
          <w:szCs w:val="24"/>
          <w:lang w:val="en"/>
        </w:rPr>
        <w:t xml:space="preserve"> </w:t>
      </w:r>
    </w:p>
    <w:p w14:paraId="7E7ED67F" w14:textId="77777777" w:rsidR="001606FE" w:rsidRPr="00E56640" w:rsidRDefault="001606FE" w:rsidP="00D4180F">
      <w:pPr>
        <w:pStyle w:val="NormalLineSpacing"/>
        <w:rPr>
          <w:lang w:val="en"/>
        </w:rPr>
      </w:pPr>
    </w:p>
    <w:p w14:paraId="0FEAADE1" w14:textId="46AF5192" w:rsidR="00E56640" w:rsidRDefault="00D90137" w:rsidP="00D4180F">
      <w:pPr>
        <w:pStyle w:val="ListParagraph"/>
        <w:ind w:left="720"/>
        <w:rPr>
          <w:rFonts w:eastAsia="Times New Roman" w:cs="Segoe UI"/>
          <w:szCs w:val="24"/>
          <w:lang w:val="en"/>
        </w:rPr>
      </w:pPr>
      <w:r>
        <w:rPr>
          <w:noProof/>
        </w:rPr>
        <w:drawing>
          <wp:inline distT="0" distB="0" distL="0" distR="0" wp14:anchorId="478FE41D" wp14:editId="205AD1A6">
            <wp:extent cx="6116407" cy="3212686"/>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6116407" cy="3212686"/>
                    </a:xfrm>
                    <a:prstGeom prst="rect">
                      <a:avLst/>
                    </a:prstGeom>
                    <a:noFill/>
                    <a:ln>
                      <a:noFill/>
                    </a:ln>
                  </pic:spPr>
                </pic:pic>
              </a:graphicData>
            </a:graphic>
          </wp:inline>
        </w:drawing>
      </w:r>
    </w:p>
    <w:p w14:paraId="31D48C90" w14:textId="0BC05E79" w:rsidR="00E56640" w:rsidRPr="003924B0" w:rsidRDefault="00BF48CB" w:rsidP="003924B0">
      <w:pPr>
        <w:pStyle w:val="Caption"/>
        <w:ind w:left="720"/>
        <w:rPr>
          <w:b/>
          <w:bCs/>
          <w:i w:val="0"/>
          <w:iCs w:val="0"/>
          <w:sz w:val="22"/>
          <w:szCs w:val="22"/>
          <w:lang w:val="en"/>
        </w:rPr>
      </w:pPr>
      <w:bookmarkStart w:id="161" w:name="_Toc113037818"/>
      <w:r w:rsidRPr="003924B0">
        <w:rPr>
          <w:b/>
          <w:bCs/>
          <w:i w:val="0"/>
          <w:iCs w:val="0"/>
          <w:sz w:val="22"/>
          <w:szCs w:val="22"/>
        </w:rPr>
        <w:t xml:space="preserve">Figure </w:t>
      </w:r>
      <w:r w:rsidRPr="003924B0">
        <w:rPr>
          <w:b/>
          <w:bCs/>
          <w:i w:val="0"/>
          <w:iCs w:val="0"/>
          <w:sz w:val="22"/>
          <w:szCs w:val="22"/>
        </w:rPr>
        <w:fldChar w:fldCharType="begin"/>
      </w:r>
      <w:r w:rsidRPr="003924B0">
        <w:rPr>
          <w:b/>
          <w:bCs/>
          <w:i w:val="0"/>
          <w:iCs w:val="0"/>
          <w:sz w:val="22"/>
          <w:szCs w:val="22"/>
        </w:rPr>
        <w:instrText xml:space="preserve"> SEQ Figure \* ARABIC </w:instrText>
      </w:r>
      <w:r w:rsidRPr="003924B0">
        <w:rPr>
          <w:b/>
          <w:bCs/>
          <w:i w:val="0"/>
          <w:iCs w:val="0"/>
          <w:sz w:val="22"/>
          <w:szCs w:val="22"/>
        </w:rPr>
        <w:fldChar w:fldCharType="separate"/>
      </w:r>
      <w:r w:rsidR="00A158CE">
        <w:rPr>
          <w:b/>
          <w:bCs/>
          <w:i w:val="0"/>
          <w:iCs w:val="0"/>
          <w:noProof/>
          <w:sz w:val="22"/>
          <w:szCs w:val="22"/>
        </w:rPr>
        <w:t>12</w:t>
      </w:r>
      <w:r w:rsidRPr="003924B0">
        <w:rPr>
          <w:b/>
          <w:bCs/>
          <w:i w:val="0"/>
          <w:iCs w:val="0"/>
          <w:sz w:val="22"/>
          <w:szCs w:val="22"/>
        </w:rPr>
        <w:fldChar w:fldCharType="end"/>
      </w:r>
      <w:r w:rsidRPr="003924B0">
        <w:rPr>
          <w:b/>
          <w:bCs/>
          <w:i w:val="0"/>
          <w:iCs w:val="0"/>
          <w:sz w:val="22"/>
          <w:szCs w:val="22"/>
        </w:rPr>
        <w:t xml:space="preserve">. </w:t>
      </w:r>
      <w:r w:rsidR="00A13591" w:rsidRPr="00256326">
        <w:rPr>
          <w:b/>
          <w:bCs/>
          <w:i w:val="0"/>
          <w:iCs w:val="0"/>
          <w:sz w:val="22"/>
        </w:rPr>
        <w:t>PTM</w:t>
      </w:r>
      <w:r w:rsidRPr="003924B0">
        <w:rPr>
          <w:b/>
          <w:bCs/>
          <w:i w:val="0"/>
          <w:iCs w:val="0"/>
          <w:sz w:val="22"/>
          <w:szCs w:val="22"/>
        </w:rPr>
        <w:t xml:space="preserve"> </w:t>
      </w:r>
      <w:proofErr w:type="gramStart"/>
      <w:r w:rsidRPr="003924B0">
        <w:rPr>
          <w:b/>
          <w:bCs/>
          <w:i w:val="0"/>
          <w:iCs w:val="0"/>
          <w:sz w:val="22"/>
          <w:szCs w:val="22"/>
        </w:rPr>
        <w:t>Service :</w:t>
      </w:r>
      <w:proofErr w:type="gramEnd"/>
      <w:r w:rsidRPr="003924B0">
        <w:rPr>
          <w:b/>
          <w:bCs/>
          <w:i w:val="0"/>
          <w:iCs w:val="0"/>
          <w:sz w:val="22"/>
          <w:szCs w:val="22"/>
        </w:rPr>
        <w:t xml:space="preserve"> Configure Method page</w:t>
      </w:r>
      <w:bookmarkEnd w:id="161"/>
    </w:p>
    <w:p w14:paraId="164E95B1" w14:textId="288CA3F8" w:rsidR="00533497" w:rsidRDefault="008459FC" w:rsidP="000C7978">
      <w:pPr>
        <w:pStyle w:val="ListParagraph"/>
        <w:numPr>
          <w:ilvl w:val="2"/>
          <w:numId w:val="30"/>
        </w:numPr>
        <w:ind w:hanging="360"/>
        <w:rPr>
          <w:lang w:val="en"/>
        </w:rPr>
      </w:pPr>
      <w:r>
        <w:rPr>
          <w:lang w:val="en"/>
        </w:rPr>
        <w:t>O</w:t>
      </w:r>
      <w:r w:rsidR="001F3F7E">
        <w:rPr>
          <w:lang w:val="en"/>
        </w:rPr>
        <w:t xml:space="preserve">f the three options presented on the </w:t>
      </w:r>
      <w:r w:rsidR="001F3F7E" w:rsidRPr="00B233B5">
        <w:rPr>
          <w:b/>
          <w:bCs/>
          <w:lang w:val="en"/>
        </w:rPr>
        <w:t>Configure Method</w:t>
      </w:r>
      <w:r w:rsidR="001F3F7E">
        <w:rPr>
          <w:lang w:val="en"/>
        </w:rPr>
        <w:t xml:space="preserve"> page, it is recommended that you select</w:t>
      </w:r>
      <w:r w:rsidR="00E567FB">
        <w:rPr>
          <w:lang w:val="en"/>
        </w:rPr>
        <w:t xml:space="preserve"> </w:t>
      </w:r>
      <w:r w:rsidR="001F3F7E">
        <w:rPr>
          <w:lang w:val="en"/>
        </w:rPr>
        <w:t xml:space="preserve">the </w:t>
      </w:r>
      <w:r w:rsidR="001F3F7E" w:rsidRPr="00B233B5">
        <w:rPr>
          <w:b/>
          <w:bCs/>
          <w:lang w:val="en"/>
        </w:rPr>
        <w:t>Run Auto-</w:t>
      </w:r>
      <w:r w:rsidR="001F3F7E" w:rsidRPr="008459FC">
        <w:rPr>
          <w:b/>
          <w:bCs/>
          <w:lang w:val="en"/>
        </w:rPr>
        <w:t>Detect</w:t>
      </w:r>
      <w:r w:rsidR="00B233B5" w:rsidRPr="008459FC">
        <w:rPr>
          <w:b/>
          <w:bCs/>
          <w:lang w:val="en"/>
        </w:rPr>
        <w:t>ion</w:t>
      </w:r>
      <w:r w:rsidR="001F3F7E">
        <w:rPr>
          <w:lang w:val="en"/>
        </w:rPr>
        <w:t xml:space="preserve"> method</w:t>
      </w:r>
      <w:r w:rsidR="001B2E2D">
        <w:rPr>
          <w:lang w:val="en"/>
        </w:rPr>
        <w:t>. U</w:t>
      </w:r>
      <w:r w:rsidR="001F3F7E">
        <w:rPr>
          <w:lang w:val="en"/>
        </w:rPr>
        <w:t xml:space="preserve">sing the </w:t>
      </w:r>
      <w:r w:rsidR="001F3F7E" w:rsidRPr="00B233B5">
        <w:rPr>
          <w:b/>
          <w:bCs/>
          <w:lang w:val="en"/>
        </w:rPr>
        <w:t>Do Manual Configuration</w:t>
      </w:r>
      <w:r w:rsidR="001F3F7E">
        <w:rPr>
          <w:lang w:val="en"/>
        </w:rPr>
        <w:t xml:space="preserve"> option is not recommended </w:t>
      </w:r>
      <w:r w:rsidR="00B233B5">
        <w:rPr>
          <w:lang w:val="en"/>
        </w:rPr>
        <w:t xml:space="preserve">for </w:t>
      </w:r>
      <w:r w:rsidR="001F3F7E">
        <w:rPr>
          <w:lang w:val="en"/>
        </w:rPr>
        <w:t xml:space="preserve">new users of the </w:t>
      </w:r>
      <w:r w:rsidR="001F3F7E" w:rsidRPr="00B233B5">
        <w:rPr>
          <w:b/>
          <w:bCs/>
          <w:lang w:val="en"/>
        </w:rPr>
        <w:t>File Server-SMB2 Test Suite</w:t>
      </w:r>
      <w:r w:rsidR="001F3F7E">
        <w:rPr>
          <w:lang w:val="en"/>
        </w:rPr>
        <w:t xml:space="preserve"> </w:t>
      </w:r>
      <w:r w:rsidR="00C2374D">
        <w:rPr>
          <w:lang w:val="en"/>
        </w:rPr>
        <w:t>and it</w:t>
      </w:r>
      <w:r w:rsidR="001B2E2D">
        <w:rPr>
          <w:lang w:val="en"/>
        </w:rPr>
        <w:t xml:space="preserve"> is probable that </w:t>
      </w:r>
      <w:proofErr w:type="gramStart"/>
      <w:r w:rsidR="001F3F7E">
        <w:rPr>
          <w:lang w:val="en"/>
        </w:rPr>
        <w:t>you  have</w:t>
      </w:r>
      <w:proofErr w:type="gramEnd"/>
      <w:r w:rsidR="001F3F7E">
        <w:rPr>
          <w:lang w:val="en"/>
        </w:rPr>
        <w:t xml:space="preserve"> not </w:t>
      </w:r>
      <w:r w:rsidR="00B233B5">
        <w:rPr>
          <w:lang w:val="en"/>
        </w:rPr>
        <w:t xml:space="preserve">yet </w:t>
      </w:r>
      <w:r w:rsidR="001F3F7E">
        <w:rPr>
          <w:lang w:val="en"/>
        </w:rPr>
        <w:t xml:space="preserve">saved a </w:t>
      </w:r>
      <w:r w:rsidR="001F3F7E" w:rsidRPr="00B233B5">
        <w:rPr>
          <w:b/>
          <w:bCs/>
          <w:lang w:val="en"/>
        </w:rPr>
        <w:t>Profile</w:t>
      </w:r>
      <w:r w:rsidR="001F3F7E">
        <w:rPr>
          <w:lang w:val="en"/>
        </w:rPr>
        <w:t xml:space="preserve"> </w:t>
      </w:r>
      <w:r w:rsidR="00F66767">
        <w:rPr>
          <w:lang w:val="en"/>
        </w:rPr>
        <w:t xml:space="preserve">of a test execution </w:t>
      </w:r>
      <w:r w:rsidR="005647E6">
        <w:rPr>
          <w:lang w:val="en"/>
        </w:rPr>
        <w:t xml:space="preserve">configuration </w:t>
      </w:r>
      <w:r w:rsidR="001F3F7E">
        <w:rPr>
          <w:lang w:val="en"/>
        </w:rPr>
        <w:t xml:space="preserve">that you can </w:t>
      </w:r>
      <w:r w:rsidR="005647E6">
        <w:rPr>
          <w:lang w:val="en"/>
        </w:rPr>
        <w:t>re</w:t>
      </w:r>
      <w:r w:rsidR="001F3F7E">
        <w:rPr>
          <w:lang w:val="en"/>
        </w:rPr>
        <w:t>run.</w:t>
      </w:r>
    </w:p>
    <w:p w14:paraId="6FCE1656" w14:textId="77777777" w:rsidR="00316814" w:rsidRDefault="00316814" w:rsidP="002F7D7F">
      <w:pPr>
        <w:pStyle w:val="NormalLineSpacing"/>
        <w:ind w:left="720"/>
        <w:rPr>
          <w:lang w:val="en"/>
        </w:rPr>
      </w:pPr>
    </w:p>
    <w:p w14:paraId="1EE97328" w14:textId="0AD5B0E2" w:rsidR="002D23FD" w:rsidRDefault="001A29BA" w:rsidP="009A7CB6">
      <w:pPr>
        <w:keepNext/>
        <w:ind w:left="720" w:right="-18"/>
      </w:pPr>
      <w:r>
        <w:rPr>
          <w:noProof/>
        </w:rPr>
        <w:lastRenderedPageBreak/>
        <w:drawing>
          <wp:inline distT="0" distB="0" distL="0" distR="0" wp14:anchorId="42EF95CF" wp14:editId="18547280">
            <wp:extent cx="4718347" cy="3580984"/>
            <wp:effectExtent l="0" t="0" r="6350" b="63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718347" cy="3580984"/>
                    </a:xfrm>
                    <a:prstGeom prst="rect">
                      <a:avLst/>
                    </a:prstGeom>
                  </pic:spPr>
                </pic:pic>
              </a:graphicData>
            </a:graphic>
          </wp:inline>
        </w:drawing>
      </w:r>
    </w:p>
    <w:p w14:paraId="3F7FA06D" w14:textId="1675D9A2" w:rsidR="00450B63" w:rsidRPr="003924B0" w:rsidRDefault="007B28F8" w:rsidP="003924B0">
      <w:pPr>
        <w:pStyle w:val="Caption"/>
        <w:rPr>
          <w:b/>
          <w:bCs/>
          <w:i w:val="0"/>
          <w:iCs w:val="0"/>
          <w:sz w:val="22"/>
          <w:szCs w:val="22"/>
        </w:rPr>
      </w:pPr>
      <w:r>
        <w:rPr>
          <w:b/>
          <w:bCs/>
          <w:i w:val="0"/>
          <w:iCs w:val="0"/>
          <w:sz w:val="24"/>
          <w:szCs w:val="24"/>
        </w:rPr>
        <w:t xml:space="preserve">            </w:t>
      </w:r>
      <w:r w:rsidR="003924B0" w:rsidRPr="003924B0">
        <w:rPr>
          <w:b/>
          <w:bCs/>
          <w:i w:val="0"/>
          <w:iCs w:val="0"/>
          <w:sz w:val="22"/>
          <w:szCs w:val="22"/>
        </w:rPr>
        <w:t xml:space="preserve">  </w:t>
      </w:r>
      <w:bookmarkStart w:id="162" w:name="_Toc113037819"/>
      <w:r w:rsidR="003924B0" w:rsidRPr="003924B0">
        <w:rPr>
          <w:b/>
          <w:bCs/>
          <w:i w:val="0"/>
          <w:iCs w:val="0"/>
          <w:sz w:val="22"/>
          <w:szCs w:val="22"/>
        </w:rPr>
        <w:t xml:space="preserve">Figure </w:t>
      </w:r>
      <w:r w:rsidR="003924B0" w:rsidRPr="003924B0">
        <w:rPr>
          <w:b/>
          <w:bCs/>
          <w:i w:val="0"/>
          <w:iCs w:val="0"/>
          <w:sz w:val="22"/>
          <w:szCs w:val="22"/>
        </w:rPr>
        <w:fldChar w:fldCharType="begin"/>
      </w:r>
      <w:r w:rsidR="003924B0" w:rsidRPr="003924B0">
        <w:rPr>
          <w:b/>
          <w:bCs/>
          <w:i w:val="0"/>
          <w:iCs w:val="0"/>
          <w:sz w:val="22"/>
          <w:szCs w:val="22"/>
        </w:rPr>
        <w:instrText xml:space="preserve"> SEQ Figure \* ARABIC </w:instrText>
      </w:r>
      <w:r w:rsidR="003924B0" w:rsidRPr="003924B0">
        <w:rPr>
          <w:b/>
          <w:bCs/>
          <w:i w:val="0"/>
          <w:iCs w:val="0"/>
          <w:sz w:val="22"/>
          <w:szCs w:val="22"/>
        </w:rPr>
        <w:fldChar w:fldCharType="separate"/>
      </w:r>
      <w:r w:rsidR="00A158CE">
        <w:rPr>
          <w:b/>
          <w:bCs/>
          <w:i w:val="0"/>
          <w:iCs w:val="0"/>
          <w:noProof/>
          <w:sz w:val="22"/>
          <w:szCs w:val="22"/>
        </w:rPr>
        <w:t>13</w:t>
      </w:r>
      <w:r w:rsidR="003924B0" w:rsidRPr="003924B0">
        <w:rPr>
          <w:b/>
          <w:bCs/>
          <w:i w:val="0"/>
          <w:iCs w:val="0"/>
          <w:sz w:val="22"/>
          <w:szCs w:val="22"/>
        </w:rPr>
        <w:fldChar w:fldCharType="end"/>
      </w:r>
      <w:r w:rsidR="003924B0" w:rsidRPr="003924B0">
        <w:rPr>
          <w:b/>
          <w:bCs/>
          <w:i w:val="0"/>
          <w:iCs w:val="0"/>
          <w:sz w:val="22"/>
          <w:szCs w:val="22"/>
        </w:rPr>
        <w:t xml:space="preserve">. </w:t>
      </w:r>
      <w:r w:rsidR="001B2E2D" w:rsidRPr="00256326">
        <w:rPr>
          <w:b/>
          <w:bCs/>
          <w:i w:val="0"/>
          <w:iCs w:val="0"/>
          <w:sz w:val="22"/>
        </w:rPr>
        <w:t>PTM</w:t>
      </w:r>
      <w:r w:rsidR="001B2E2D" w:rsidRPr="003924B0">
        <w:rPr>
          <w:b/>
          <w:bCs/>
          <w:i w:val="0"/>
          <w:iCs w:val="0"/>
          <w:sz w:val="22"/>
          <w:szCs w:val="22"/>
        </w:rPr>
        <w:t>:</w:t>
      </w:r>
      <w:r w:rsidR="003924B0" w:rsidRPr="003924B0">
        <w:rPr>
          <w:b/>
          <w:bCs/>
          <w:i w:val="0"/>
          <w:iCs w:val="0"/>
          <w:sz w:val="22"/>
          <w:szCs w:val="22"/>
        </w:rPr>
        <w:t xml:space="preserve"> SUT detection input data</w:t>
      </w:r>
      <w:bookmarkEnd w:id="162"/>
    </w:p>
    <w:p w14:paraId="5333EA2E" w14:textId="240FE2A6" w:rsidR="00236EDA" w:rsidRPr="0051072D" w:rsidRDefault="00A02CCE" w:rsidP="000C7978">
      <w:pPr>
        <w:pStyle w:val="ListParagraph"/>
        <w:numPr>
          <w:ilvl w:val="0"/>
          <w:numId w:val="29"/>
        </w:numPr>
        <w:spacing w:before="0" w:after="150" w:line="240" w:lineRule="auto"/>
        <w:rPr>
          <w:rFonts w:eastAsia="Times New Roman" w:cs="Segoe UI"/>
          <w:szCs w:val="24"/>
          <w:lang w:val="en"/>
        </w:rPr>
      </w:pPr>
      <w:r>
        <w:rPr>
          <w:rFonts w:eastAsia="Times New Roman" w:cs="Segoe UI"/>
          <w:szCs w:val="24"/>
          <w:lang w:val="en"/>
        </w:rPr>
        <w:t>C</w:t>
      </w:r>
      <w:r w:rsidR="00236EDA" w:rsidRPr="0051072D">
        <w:rPr>
          <w:rFonts w:eastAsia="Times New Roman" w:cs="Segoe UI"/>
          <w:szCs w:val="24"/>
          <w:lang w:val="en"/>
        </w:rPr>
        <w:t xml:space="preserve">onfigure the </w:t>
      </w:r>
      <w:r w:rsidR="00236EDA" w:rsidRPr="0051072D">
        <w:rPr>
          <w:rFonts w:eastAsia="Times New Roman" w:cs="Segoe UI"/>
          <w:b/>
          <w:szCs w:val="24"/>
          <w:lang w:val="en"/>
        </w:rPr>
        <w:t>Test Suite</w:t>
      </w:r>
      <w:r w:rsidR="0017106A">
        <w:rPr>
          <w:rFonts w:eastAsia="Times New Roman" w:cs="Segoe UI"/>
          <w:b/>
          <w:szCs w:val="24"/>
          <w:lang w:val="en"/>
        </w:rPr>
        <w:t xml:space="preserve"> </w:t>
      </w:r>
      <w:r w:rsidR="00021E29">
        <w:rPr>
          <w:rFonts w:eastAsia="Times New Roman" w:cs="Segoe UI"/>
          <w:szCs w:val="24"/>
          <w:lang w:val="en"/>
        </w:rPr>
        <w:t xml:space="preserve">in accordance with </w:t>
      </w:r>
      <w:r w:rsidR="0017106A">
        <w:rPr>
          <w:rFonts w:eastAsia="Times New Roman" w:cs="Segoe UI"/>
          <w:b/>
          <w:szCs w:val="24"/>
          <w:lang w:val="en"/>
        </w:rPr>
        <w:t xml:space="preserve">Auto-Detection </w:t>
      </w:r>
      <w:r w:rsidR="00021E29">
        <w:rPr>
          <w:rFonts w:eastAsia="Times New Roman" w:cs="Segoe UI"/>
          <w:szCs w:val="24"/>
          <w:lang w:val="en"/>
        </w:rPr>
        <w:t>requirements</w:t>
      </w:r>
      <w:r>
        <w:rPr>
          <w:rFonts w:eastAsia="Times New Roman" w:cs="Segoe UI"/>
          <w:szCs w:val="24"/>
          <w:lang w:val="en"/>
        </w:rPr>
        <w:t xml:space="preserve"> by following these instructions</w:t>
      </w:r>
      <w:r w:rsidR="00236EDA" w:rsidRPr="0051072D">
        <w:rPr>
          <w:rFonts w:eastAsia="Times New Roman" w:cs="Segoe UI"/>
          <w:szCs w:val="24"/>
          <w:lang w:val="en"/>
        </w:rPr>
        <w:t>:</w:t>
      </w:r>
    </w:p>
    <w:p w14:paraId="57DABF2C" w14:textId="60E7D170" w:rsidR="00C320AE" w:rsidRDefault="00236EDA" w:rsidP="00F32901">
      <w:pPr>
        <w:numPr>
          <w:ilvl w:val="1"/>
          <w:numId w:val="2"/>
        </w:numPr>
        <w:tabs>
          <w:tab w:val="clear" w:pos="1440"/>
          <w:tab w:val="left" w:pos="1800"/>
        </w:tabs>
        <w:spacing w:before="0" w:after="150" w:line="240" w:lineRule="auto"/>
        <w:rPr>
          <w:rFonts w:eastAsia="Times New Roman" w:cs="Segoe UI"/>
          <w:szCs w:val="24"/>
          <w:lang w:val="en"/>
        </w:rPr>
      </w:pPr>
      <w:bookmarkStart w:id="163" w:name="user-content-7.1"/>
      <w:r w:rsidRPr="002D771D">
        <w:rPr>
          <w:rFonts w:eastAsia="Times New Roman" w:cs="Segoe UI"/>
          <w:szCs w:val="24"/>
          <w:lang w:val="en"/>
        </w:rPr>
        <w:t xml:space="preserve">On the </w:t>
      </w:r>
      <w:r w:rsidRPr="002D771D">
        <w:rPr>
          <w:rFonts w:eastAsia="Times New Roman" w:cs="Segoe UI"/>
          <w:b/>
          <w:bCs/>
          <w:szCs w:val="24"/>
          <w:lang w:val="en"/>
        </w:rPr>
        <w:t>Auto-Detection</w:t>
      </w:r>
      <w:r w:rsidRPr="002D771D">
        <w:rPr>
          <w:rFonts w:eastAsia="Times New Roman" w:cs="Segoe UI"/>
          <w:szCs w:val="24"/>
          <w:lang w:val="en"/>
        </w:rPr>
        <w:t xml:space="preserve"> </w:t>
      </w:r>
      <w:r w:rsidR="004665DC">
        <w:rPr>
          <w:rFonts w:eastAsia="Times New Roman" w:cs="Segoe UI"/>
          <w:szCs w:val="24"/>
          <w:lang w:val="en"/>
        </w:rPr>
        <w:t>page</w:t>
      </w:r>
      <w:r w:rsidR="004665DC" w:rsidRPr="002D771D">
        <w:rPr>
          <w:rFonts w:eastAsia="Times New Roman" w:cs="Segoe UI"/>
          <w:szCs w:val="24"/>
          <w:lang w:val="en"/>
        </w:rPr>
        <w:t xml:space="preserve"> </w:t>
      </w:r>
      <w:r w:rsidRPr="002D771D">
        <w:rPr>
          <w:rFonts w:eastAsia="Times New Roman" w:cs="Segoe UI"/>
          <w:szCs w:val="24"/>
          <w:lang w:val="en"/>
        </w:rPr>
        <w:t xml:space="preserve">of </w:t>
      </w:r>
      <w:r w:rsidR="004665DC">
        <w:rPr>
          <w:rFonts w:eastAsia="Times New Roman" w:cs="Segoe UI"/>
          <w:szCs w:val="24"/>
          <w:lang w:val="en"/>
        </w:rPr>
        <w:t xml:space="preserve">the </w:t>
      </w:r>
      <w:hyperlink w:anchor="ProtocolTestManagerWS" w:history="1">
        <w:r w:rsidRPr="00570A8E">
          <w:rPr>
            <w:rStyle w:val="Hyperlink"/>
            <w:rFonts w:eastAsia="Times New Roman" w:cs="Segoe UI"/>
            <w:b/>
            <w:color w:val="00B050"/>
            <w:szCs w:val="24"/>
            <w:lang w:val="en"/>
          </w:rPr>
          <w:t>P</w:t>
        </w:r>
        <w:r w:rsidR="00FA21B5" w:rsidRPr="00570A8E">
          <w:rPr>
            <w:rStyle w:val="Hyperlink"/>
            <w:rFonts w:eastAsia="Times New Roman" w:cs="Segoe UI"/>
            <w:b/>
            <w:color w:val="00B050"/>
            <w:szCs w:val="24"/>
            <w:lang w:val="en"/>
          </w:rPr>
          <w:t>TM Service</w:t>
        </w:r>
      </w:hyperlink>
      <w:r w:rsidRPr="002D771D">
        <w:rPr>
          <w:rFonts w:eastAsia="Times New Roman" w:cs="Segoe UI"/>
          <w:szCs w:val="24"/>
          <w:lang w:val="en"/>
        </w:rPr>
        <w:t xml:space="preserve">, ensure that the prerequisite information </w:t>
      </w:r>
      <w:r w:rsidR="002F7D7F">
        <w:rPr>
          <w:rFonts w:eastAsia="Times New Roman" w:cs="Segoe UI"/>
          <w:szCs w:val="24"/>
          <w:lang w:val="en"/>
        </w:rPr>
        <w:t>for</w:t>
      </w:r>
      <w:r w:rsidR="002F7D7F" w:rsidRPr="002D771D">
        <w:rPr>
          <w:rFonts w:eastAsia="Times New Roman" w:cs="Segoe UI"/>
          <w:szCs w:val="24"/>
          <w:lang w:val="en"/>
        </w:rPr>
        <w:t xml:space="preserve"> </w:t>
      </w:r>
      <w:r w:rsidRPr="002D771D">
        <w:rPr>
          <w:rFonts w:eastAsia="Times New Roman" w:cs="Segoe UI"/>
          <w:szCs w:val="24"/>
          <w:lang w:val="en"/>
        </w:rPr>
        <w:t>auto-detection is correct based on the default values</w:t>
      </w:r>
      <w:r w:rsidR="00FA21B5">
        <w:rPr>
          <w:rFonts w:eastAsia="Times New Roman" w:cs="Segoe UI"/>
          <w:szCs w:val="24"/>
          <w:lang w:val="en"/>
        </w:rPr>
        <w:t xml:space="preserve"> specified in the previous figure</w:t>
      </w:r>
      <w:r w:rsidR="002029E4">
        <w:rPr>
          <w:rFonts w:eastAsia="Times New Roman" w:cs="Segoe UI"/>
          <w:szCs w:val="24"/>
          <w:lang w:val="en"/>
        </w:rPr>
        <w:t xml:space="preserve"> (figure 13)</w:t>
      </w:r>
      <w:r w:rsidR="00853FE8" w:rsidRPr="002D771D">
        <w:rPr>
          <w:rFonts w:eastAsia="Times New Roman" w:cs="Segoe UI"/>
          <w:szCs w:val="24"/>
          <w:lang w:val="en"/>
        </w:rPr>
        <w:t xml:space="preserve">, </w:t>
      </w:r>
      <w:r w:rsidR="00697A35">
        <w:rPr>
          <w:rFonts w:eastAsia="Times New Roman" w:cs="Segoe UI"/>
          <w:szCs w:val="24"/>
          <w:lang w:val="en"/>
        </w:rPr>
        <w:t>(as</w:t>
      </w:r>
      <w:r w:rsidRPr="002D771D">
        <w:rPr>
          <w:rFonts w:eastAsia="Times New Roman" w:cs="Segoe UI"/>
          <w:szCs w:val="24"/>
          <w:lang w:val="en"/>
        </w:rPr>
        <w:t xml:space="preserve"> loaded from</w:t>
      </w:r>
      <w:bookmarkEnd w:id="163"/>
      <w:r w:rsidR="00967328" w:rsidRPr="002D771D">
        <w:rPr>
          <w:rFonts w:eastAsia="Times New Roman" w:cs="Segoe UI"/>
          <w:szCs w:val="24"/>
          <w:lang w:val="en"/>
        </w:rPr>
        <w:t xml:space="preserve"> </w:t>
      </w:r>
      <w:r w:rsidRPr="002D771D">
        <w:rPr>
          <w:rFonts w:eastAsia="Times New Roman" w:cs="Segoe UI"/>
          <w:szCs w:val="24"/>
          <w:lang w:val="en"/>
        </w:rPr>
        <w:t>.</w:t>
      </w:r>
      <w:proofErr w:type="spellStart"/>
      <w:r w:rsidRPr="002D771D">
        <w:rPr>
          <w:rStyle w:val="Hyperlink"/>
          <w:rFonts w:eastAsia="Times New Roman" w:cs="Segoe UI"/>
          <w:color w:val="auto"/>
          <w:szCs w:val="24"/>
          <w:u w:val="none"/>
          <w:lang w:val="en"/>
        </w:rPr>
        <w:t>ptfconfig</w:t>
      </w:r>
      <w:proofErr w:type="spellEnd"/>
      <w:r w:rsidRPr="002D771D">
        <w:rPr>
          <w:rStyle w:val="Hyperlink"/>
          <w:rFonts w:eastAsia="Times New Roman" w:cs="Segoe UI"/>
          <w:color w:val="auto"/>
          <w:szCs w:val="24"/>
          <w:u w:val="none"/>
          <w:lang w:val="en"/>
        </w:rPr>
        <w:t xml:space="preserve"> files</w:t>
      </w:r>
      <w:r w:rsidR="00570A8E">
        <w:rPr>
          <w:rStyle w:val="Hyperlink"/>
          <w:rFonts w:eastAsia="Times New Roman" w:cs="Segoe UI"/>
          <w:color w:val="auto"/>
          <w:szCs w:val="24"/>
          <w:u w:val="none"/>
          <w:lang w:val="en"/>
        </w:rPr>
        <w:t xml:space="preserve"> on the</w:t>
      </w:r>
      <w:r w:rsidR="00555BE5">
        <w:rPr>
          <w:rStyle w:val="Hyperlink"/>
          <w:rFonts w:eastAsia="Times New Roman" w:cs="Segoe UI"/>
          <w:b/>
          <w:bCs/>
          <w:color w:val="00B050"/>
          <w:szCs w:val="24"/>
          <w:lang w:val="en"/>
        </w:rPr>
        <w:t xml:space="preserve"> </w:t>
      </w:r>
      <w:hyperlink w:anchor="DriverComputer_trm" w:history="1">
        <w:r w:rsidR="00555BE5" w:rsidRPr="00555BE5">
          <w:rPr>
            <w:rStyle w:val="Hyperlink"/>
            <w:rFonts w:eastAsia="Times New Roman" w:cs="Segoe UI"/>
            <w:b/>
            <w:bCs/>
            <w:color w:val="00B050"/>
            <w:szCs w:val="24"/>
            <w:u w:val="none"/>
            <w:lang w:val="en"/>
          </w:rPr>
          <w:t>Driver computer</w:t>
        </w:r>
      </w:hyperlink>
      <w:r w:rsidR="00697A35">
        <w:rPr>
          <w:rStyle w:val="Hyperlink"/>
          <w:rFonts w:eastAsia="Times New Roman" w:cs="Segoe UI"/>
          <w:color w:val="auto"/>
          <w:szCs w:val="24"/>
          <w:u w:val="none"/>
          <w:lang w:val="en"/>
        </w:rPr>
        <w:t>)</w:t>
      </w:r>
      <w:r w:rsidRPr="002D771D">
        <w:rPr>
          <w:rFonts w:eastAsia="Times New Roman" w:cs="Segoe UI"/>
          <w:szCs w:val="24"/>
          <w:lang w:val="en"/>
        </w:rPr>
        <w:t xml:space="preserve">, and make any necessary corrections. </w:t>
      </w:r>
    </w:p>
    <w:p w14:paraId="08E7B648" w14:textId="3BAAFD0C" w:rsidR="004A2723" w:rsidRDefault="00F277C9" w:rsidP="00C320AE">
      <w:pPr>
        <w:tabs>
          <w:tab w:val="left" w:pos="1800"/>
        </w:tabs>
        <w:spacing w:before="0" w:after="150" w:line="240" w:lineRule="auto"/>
        <w:ind w:left="1440"/>
        <w:rPr>
          <w:rFonts w:eastAsia="Times New Roman" w:cs="Segoe UI"/>
          <w:szCs w:val="24"/>
          <w:lang w:val="en"/>
        </w:rPr>
      </w:pPr>
      <w:r w:rsidRPr="002D771D">
        <w:rPr>
          <w:rFonts w:eastAsia="Times New Roman" w:cs="Segoe UI"/>
          <w:szCs w:val="24"/>
          <w:lang w:val="en"/>
        </w:rPr>
        <w:t>If t</w:t>
      </w:r>
      <w:r w:rsidR="00236EDA" w:rsidRPr="002D771D">
        <w:rPr>
          <w:rFonts w:eastAsia="Times New Roman" w:cs="Segoe UI"/>
          <w:szCs w:val="24"/>
          <w:lang w:val="en"/>
        </w:rPr>
        <w:t>he inform</w:t>
      </w:r>
      <w:r w:rsidR="004766E6" w:rsidRPr="002D771D">
        <w:rPr>
          <w:rFonts w:eastAsia="Times New Roman" w:cs="Segoe UI"/>
          <w:szCs w:val="24"/>
          <w:lang w:val="en"/>
        </w:rPr>
        <w:t>a</w:t>
      </w:r>
      <w:r w:rsidR="00236EDA" w:rsidRPr="002D771D">
        <w:rPr>
          <w:rFonts w:eastAsia="Times New Roman" w:cs="Segoe UI"/>
          <w:szCs w:val="24"/>
          <w:lang w:val="en"/>
        </w:rPr>
        <w:t xml:space="preserve">tion to verify is </w:t>
      </w:r>
      <w:r w:rsidRPr="002D771D">
        <w:rPr>
          <w:rFonts w:eastAsia="Times New Roman" w:cs="Segoe UI"/>
          <w:szCs w:val="24"/>
          <w:lang w:val="en"/>
        </w:rPr>
        <w:t xml:space="preserve">not </w:t>
      </w:r>
      <w:r w:rsidR="004E31FC" w:rsidRPr="002D771D">
        <w:rPr>
          <w:rFonts w:eastAsia="Times New Roman" w:cs="Segoe UI"/>
          <w:szCs w:val="24"/>
          <w:lang w:val="en"/>
        </w:rPr>
        <w:t xml:space="preserve">specified </w:t>
      </w:r>
      <w:r w:rsidR="00236EDA" w:rsidRPr="002D771D">
        <w:rPr>
          <w:rFonts w:eastAsia="Times New Roman" w:cs="Segoe UI"/>
          <w:szCs w:val="24"/>
          <w:lang w:val="en"/>
        </w:rPr>
        <w:t xml:space="preserve">in the </w:t>
      </w:r>
      <w:r w:rsidR="00236EDA" w:rsidRPr="002D771D">
        <w:rPr>
          <w:rFonts w:eastAsia="Times New Roman" w:cs="Segoe UI"/>
          <w:b/>
          <w:szCs w:val="24"/>
          <w:lang w:val="en"/>
        </w:rPr>
        <w:t>Target Share</w:t>
      </w:r>
      <w:r w:rsidR="00236EDA" w:rsidRPr="002D771D">
        <w:rPr>
          <w:rFonts w:eastAsia="Times New Roman" w:cs="Segoe UI"/>
          <w:szCs w:val="24"/>
          <w:lang w:val="en"/>
        </w:rPr>
        <w:t xml:space="preserve">, </w:t>
      </w:r>
      <w:r w:rsidR="003B38CD" w:rsidRPr="002D771D">
        <w:rPr>
          <w:rFonts w:eastAsia="Times New Roman" w:cs="Segoe UI"/>
          <w:b/>
          <w:bCs/>
          <w:szCs w:val="24"/>
          <w:lang w:val="en"/>
        </w:rPr>
        <w:t>Domain Name</w:t>
      </w:r>
      <w:r w:rsidR="003B38CD" w:rsidRPr="002D771D">
        <w:rPr>
          <w:rFonts w:eastAsia="Times New Roman" w:cs="Segoe UI"/>
          <w:szCs w:val="24"/>
          <w:lang w:val="en"/>
        </w:rPr>
        <w:t xml:space="preserve">, </w:t>
      </w:r>
      <w:proofErr w:type="gramStart"/>
      <w:r w:rsidR="00236EDA" w:rsidRPr="002D771D">
        <w:rPr>
          <w:rFonts w:eastAsia="Times New Roman" w:cs="Segoe UI"/>
          <w:b/>
          <w:szCs w:val="24"/>
          <w:lang w:val="en"/>
        </w:rPr>
        <w:t>User Name</w:t>
      </w:r>
      <w:proofErr w:type="gramEnd"/>
      <w:r w:rsidR="00236EDA" w:rsidRPr="002D771D">
        <w:rPr>
          <w:rFonts w:eastAsia="Times New Roman" w:cs="Segoe UI"/>
          <w:szCs w:val="24"/>
          <w:lang w:val="en"/>
        </w:rPr>
        <w:t xml:space="preserve">, </w:t>
      </w:r>
      <w:r w:rsidR="00570A8E">
        <w:rPr>
          <w:rFonts w:eastAsia="Times New Roman" w:cs="Segoe UI"/>
          <w:szCs w:val="24"/>
          <w:lang w:val="en"/>
        </w:rPr>
        <w:t>or</w:t>
      </w:r>
      <w:r w:rsidR="00AC189A">
        <w:rPr>
          <w:rFonts w:eastAsia="Times New Roman" w:cs="Segoe UI"/>
          <w:szCs w:val="24"/>
          <w:lang w:val="en"/>
        </w:rPr>
        <w:t xml:space="preserve"> </w:t>
      </w:r>
      <w:r w:rsidR="00236EDA" w:rsidRPr="002D771D">
        <w:rPr>
          <w:rFonts w:eastAsia="Times New Roman" w:cs="Segoe UI"/>
          <w:b/>
          <w:szCs w:val="24"/>
          <w:lang w:val="en"/>
        </w:rPr>
        <w:t>Password</w:t>
      </w:r>
      <w:r w:rsidR="00236EDA" w:rsidRPr="002D771D">
        <w:rPr>
          <w:rFonts w:eastAsia="Times New Roman" w:cs="Segoe UI"/>
          <w:szCs w:val="24"/>
          <w:lang w:val="en"/>
        </w:rPr>
        <w:t xml:space="preserve"> text boxes</w:t>
      </w:r>
      <w:r w:rsidR="00452899" w:rsidRPr="002D771D">
        <w:rPr>
          <w:rFonts w:eastAsia="Times New Roman" w:cs="Segoe UI"/>
          <w:szCs w:val="24"/>
          <w:lang w:val="en"/>
        </w:rPr>
        <w:t xml:space="preserve"> </w:t>
      </w:r>
      <w:del w:id="164" w:author="Joe Tornese" w:date="2023-08-22T16:23:00Z">
        <w:r w:rsidR="00D947D9" w:rsidDel="00A02CCE">
          <w:rPr>
            <w:rFonts w:eastAsia="Times New Roman" w:cs="Segoe UI"/>
            <w:szCs w:val="24"/>
            <w:lang w:val="en"/>
          </w:rPr>
          <w:delText xml:space="preserve"> </w:delText>
        </w:r>
      </w:del>
      <w:r w:rsidR="00D947D9">
        <w:rPr>
          <w:rFonts w:eastAsia="Times New Roman" w:cs="Segoe UI"/>
          <w:szCs w:val="24"/>
          <w:lang w:val="en"/>
        </w:rPr>
        <w:t xml:space="preserve">on the </w:t>
      </w:r>
      <w:r w:rsidR="00D947D9" w:rsidRPr="00D947D9">
        <w:rPr>
          <w:rFonts w:eastAsia="Times New Roman" w:cs="Segoe UI"/>
          <w:b/>
          <w:bCs/>
          <w:szCs w:val="24"/>
          <w:lang w:val="en"/>
        </w:rPr>
        <w:t>Auto-Detection</w:t>
      </w:r>
      <w:r w:rsidR="00D947D9">
        <w:rPr>
          <w:rFonts w:eastAsia="Times New Roman" w:cs="Segoe UI"/>
          <w:szCs w:val="24"/>
          <w:lang w:val="en"/>
        </w:rPr>
        <w:t xml:space="preserve"> page</w:t>
      </w:r>
      <w:r w:rsidRPr="002D771D">
        <w:rPr>
          <w:rFonts w:eastAsia="Times New Roman" w:cs="Segoe UI"/>
          <w:szCs w:val="24"/>
          <w:lang w:val="en"/>
        </w:rPr>
        <w:t xml:space="preserve">, </w:t>
      </w:r>
      <w:r w:rsidR="00D947D9">
        <w:rPr>
          <w:rFonts w:eastAsia="Times New Roman" w:cs="Segoe UI"/>
          <w:szCs w:val="24"/>
          <w:lang w:val="en"/>
        </w:rPr>
        <w:t xml:space="preserve">consult with </w:t>
      </w:r>
      <w:r w:rsidRPr="002D771D">
        <w:rPr>
          <w:rFonts w:eastAsia="Times New Roman" w:cs="Segoe UI"/>
          <w:szCs w:val="24"/>
          <w:lang w:val="en"/>
        </w:rPr>
        <w:t>your</w:t>
      </w:r>
      <w:r w:rsidR="00570A8E">
        <w:rPr>
          <w:rFonts w:eastAsia="Times New Roman" w:cs="Segoe UI"/>
          <w:szCs w:val="24"/>
          <w:lang w:val="en"/>
        </w:rPr>
        <w:t xml:space="preserve"> </w:t>
      </w:r>
      <w:r w:rsidR="00DA4ABA">
        <w:t xml:space="preserve">tutorial </w:t>
      </w:r>
      <w:commentRangeStart w:id="165"/>
      <w:commentRangeEnd w:id="165"/>
      <w:r w:rsidR="00DA4ABA">
        <w:rPr>
          <w:rStyle w:val="CommentReference"/>
        </w:rPr>
        <w:commentReference w:id="165"/>
      </w:r>
      <w:r w:rsidR="00DA4ABA">
        <w:rPr>
          <w:rFonts w:eastAsia="Times New Roman" w:cs="Segoe UI"/>
          <w:szCs w:val="24"/>
          <w:lang w:val="en"/>
        </w:rPr>
        <w:t>instructor</w:t>
      </w:r>
      <w:r w:rsidR="00452899" w:rsidRPr="002D771D">
        <w:rPr>
          <w:rFonts w:eastAsia="Times New Roman" w:cs="Segoe UI"/>
          <w:szCs w:val="24"/>
          <w:lang w:val="en"/>
        </w:rPr>
        <w:t xml:space="preserve">. </w:t>
      </w:r>
      <w:r w:rsidR="00861983">
        <w:rPr>
          <w:rFonts w:eastAsia="Times New Roman" w:cs="Segoe UI"/>
          <w:iCs/>
          <w:szCs w:val="24"/>
          <w:lang w:val="en"/>
        </w:rPr>
        <w:t>If information is displayed, c</w:t>
      </w:r>
      <w:r w:rsidR="00452899" w:rsidRPr="002D771D">
        <w:rPr>
          <w:rFonts w:eastAsia="Times New Roman" w:cs="Segoe UI"/>
          <w:szCs w:val="24"/>
          <w:lang w:val="en"/>
        </w:rPr>
        <w:t>o</w:t>
      </w:r>
      <w:r w:rsidR="00AC189A">
        <w:rPr>
          <w:rFonts w:eastAsia="Times New Roman" w:cs="Segoe UI"/>
          <w:szCs w:val="24"/>
          <w:lang w:val="en"/>
        </w:rPr>
        <w:t xml:space="preserve">nfirm that </w:t>
      </w:r>
      <w:r w:rsidR="00452899" w:rsidRPr="002D771D">
        <w:rPr>
          <w:rFonts w:eastAsia="Times New Roman" w:cs="Segoe UI"/>
          <w:szCs w:val="24"/>
          <w:lang w:val="en"/>
        </w:rPr>
        <w:t xml:space="preserve">the values </w:t>
      </w:r>
      <w:r w:rsidR="00AC189A">
        <w:rPr>
          <w:rFonts w:eastAsia="Times New Roman" w:cs="Segoe UI"/>
          <w:szCs w:val="24"/>
          <w:lang w:val="en"/>
        </w:rPr>
        <w:t>specified</w:t>
      </w:r>
      <w:r w:rsidR="00452899" w:rsidRPr="002D771D">
        <w:rPr>
          <w:rFonts w:eastAsia="Times New Roman" w:cs="Segoe UI"/>
          <w:szCs w:val="24"/>
          <w:lang w:val="en"/>
        </w:rPr>
        <w:t xml:space="preserve"> </w:t>
      </w:r>
      <w:r w:rsidR="009D0B40" w:rsidRPr="002D771D">
        <w:rPr>
          <w:rFonts w:eastAsia="Times New Roman" w:cs="Segoe UI"/>
          <w:szCs w:val="24"/>
          <w:lang w:val="en"/>
        </w:rPr>
        <w:t xml:space="preserve">on </w:t>
      </w:r>
      <w:r w:rsidR="00AC189A">
        <w:rPr>
          <w:rFonts w:eastAsia="Times New Roman" w:cs="Segoe UI"/>
          <w:szCs w:val="24"/>
          <w:lang w:val="en"/>
        </w:rPr>
        <w:t>the</w:t>
      </w:r>
      <w:r w:rsidR="00AC189A" w:rsidRPr="002D771D">
        <w:rPr>
          <w:rFonts w:eastAsia="Times New Roman" w:cs="Segoe UI"/>
          <w:szCs w:val="24"/>
          <w:lang w:val="en"/>
        </w:rPr>
        <w:t xml:space="preserve"> </w:t>
      </w:r>
      <w:r w:rsidR="009D0B40" w:rsidRPr="002D771D">
        <w:rPr>
          <w:rFonts w:eastAsia="Times New Roman" w:cs="Segoe UI"/>
          <w:b/>
          <w:szCs w:val="24"/>
          <w:lang w:val="en"/>
        </w:rPr>
        <w:t>Auto-Detection</w:t>
      </w:r>
      <w:r w:rsidR="009D0B40" w:rsidRPr="002D771D">
        <w:rPr>
          <w:rFonts w:eastAsia="Times New Roman" w:cs="Segoe UI"/>
          <w:szCs w:val="24"/>
          <w:lang w:val="en"/>
        </w:rPr>
        <w:t xml:space="preserve"> </w:t>
      </w:r>
      <w:r w:rsidR="00AC189A">
        <w:rPr>
          <w:rFonts w:eastAsia="Times New Roman" w:cs="Segoe UI"/>
          <w:szCs w:val="24"/>
          <w:lang w:val="en"/>
        </w:rPr>
        <w:t>page</w:t>
      </w:r>
      <w:r w:rsidR="009D0B40" w:rsidRPr="002D771D">
        <w:rPr>
          <w:rFonts w:eastAsia="Times New Roman" w:cs="Segoe UI"/>
          <w:szCs w:val="24"/>
          <w:lang w:val="en"/>
        </w:rPr>
        <w:t xml:space="preserve"> </w:t>
      </w:r>
      <w:r w:rsidR="00B9625E">
        <w:rPr>
          <w:rFonts w:eastAsia="Times New Roman" w:cs="Segoe UI"/>
          <w:szCs w:val="24"/>
          <w:lang w:val="en"/>
        </w:rPr>
        <w:t>match</w:t>
      </w:r>
      <w:r w:rsidR="005A1694" w:rsidRPr="002D771D">
        <w:rPr>
          <w:rFonts w:eastAsia="Times New Roman" w:cs="Segoe UI"/>
          <w:szCs w:val="24"/>
          <w:lang w:val="en"/>
        </w:rPr>
        <w:t xml:space="preserve"> </w:t>
      </w:r>
      <w:r w:rsidR="007E6E12">
        <w:rPr>
          <w:rFonts w:eastAsia="Times New Roman" w:cs="Segoe UI"/>
          <w:szCs w:val="24"/>
          <w:lang w:val="en"/>
        </w:rPr>
        <w:t xml:space="preserve">the </w:t>
      </w:r>
      <w:r w:rsidR="00156C3D">
        <w:rPr>
          <w:rFonts w:eastAsia="Times New Roman" w:cs="Segoe UI"/>
          <w:szCs w:val="24"/>
          <w:lang w:val="en"/>
        </w:rPr>
        <w:t>Driver computer</w:t>
      </w:r>
      <w:r w:rsidR="00FF0471">
        <w:rPr>
          <w:rFonts w:eastAsia="Times New Roman" w:cs="Segoe UI"/>
          <w:szCs w:val="24"/>
          <w:lang w:val="en"/>
        </w:rPr>
        <w:t xml:space="preserve"> </w:t>
      </w:r>
      <w:r w:rsidR="008B44B7">
        <w:rPr>
          <w:rFonts w:eastAsia="Times New Roman" w:cs="Segoe UI"/>
          <w:szCs w:val="24"/>
          <w:lang w:val="en"/>
        </w:rPr>
        <w:t>configuration</w:t>
      </w:r>
      <w:r w:rsidR="004E31FC" w:rsidRPr="002D771D">
        <w:rPr>
          <w:rFonts w:eastAsia="Times New Roman" w:cs="Segoe UI"/>
          <w:szCs w:val="24"/>
          <w:lang w:val="en"/>
        </w:rPr>
        <w:t>.</w:t>
      </w:r>
    </w:p>
    <w:p w14:paraId="640BF6A0" w14:textId="5058ADEB" w:rsidR="00D128E6" w:rsidRDefault="00D128E6" w:rsidP="00C30282">
      <w:pPr>
        <w:pStyle w:val="NormalLineSpacing"/>
        <w:rPr>
          <w:lang w:val="en"/>
        </w:rPr>
      </w:pPr>
    </w:p>
    <w:p w14:paraId="4FF763AD" w14:textId="5BFC384B" w:rsidR="00177DAA" w:rsidRPr="00196F36" w:rsidRDefault="003C6E81" w:rsidP="000C7978">
      <w:pPr>
        <w:pStyle w:val="ListParagraph"/>
        <w:numPr>
          <w:ilvl w:val="0"/>
          <w:numId w:val="25"/>
        </w:numPr>
        <w:tabs>
          <w:tab w:val="left" w:pos="1800"/>
        </w:tabs>
        <w:spacing w:before="0" w:after="150" w:line="240" w:lineRule="auto"/>
        <w:ind w:left="1440"/>
        <w:rPr>
          <w:rFonts w:eastAsia="Times New Roman" w:cs="Segoe UI"/>
          <w:sz w:val="21"/>
          <w:szCs w:val="21"/>
          <w:lang w:val="en"/>
        </w:rPr>
      </w:pPr>
      <w:r w:rsidRPr="00D52F64">
        <w:rPr>
          <w:rFonts w:eastAsia="Times New Roman" w:cs="Segoe UI"/>
          <w:szCs w:val="24"/>
          <w:lang w:val="en"/>
        </w:rPr>
        <w:t xml:space="preserve">If the specified information looks correct, </w:t>
      </w:r>
      <w:r w:rsidR="007B3D70">
        <w:rPr>
          <w:rFonts w:eastAsia="Times New Roman" w:cs="Segoe UI"/>
          <w:szCs w:val="24"/>
          <w:lang w:val="en"/>
        </w:rPr>
        <w:t>select</w:t>
      </w:r>
      <w:r w:rsidRPr="00D52F64">
        <w:rPr>
          <w:rFonts w:eastAsia="Times New Roman" w:cs="Segoe UI"/>
          <w:szCs w:val="24"/>
          <w:lang w:val="en"/>
        </w:rPr>
        <w:t xml:space="preserve"> the </w:t>
      </w:r>
      <w:r w:rsidRPr="00D52F64">
        <w:rPr>
          <w:rFonts w:eastAsia="Times New Roman" w:cs="Segoe UI"/>
          <w:b/>
          <w:bCs/>
          <w:szCs w:val="24"/>
          <w:lang w:val="en"/>
        </w:rPr>
        <w:t>Detect</w:t>
      </w:r>
      <w:r w:rsidRPr="00D52F64">
        <w:rPr>
          <w:rFonts w:eastAsia="Times New Roman" w:cs="Segoe UI"/>
          <w:bCs/>
          <w:szCs w:val="24"/>
          <w:lang w:val="en"/>
        </w:rPr>
        <w:t xml:space="preserve"> button </w:t>
      </w:r>
      <w:r w:rsidRPr="00D52F64">
        <w:rPr>
          <w:rFonts w:eastAsia="Times New Roman" w:cs="Segoe UI"/>
          <w:szCs w:val="24"/>
          <w:lang w:val="en"/>
        </w:rPr>
        <w:t xml:space="preserve">on the </w:t>
      </w:r>
      <w:r w:rsidRPr="00D52F64">
        <w:rPr>
          <w:rFonts w:eastAsia="Times New Roman" w:cs="Segoe UI"/>
          <w:b/>
          <w:szCs w:val="24"/>
          <w:lang w:val="en"/>
        </w:rPr>
        <w:t>Auto-Detection</w:t>
      </w:r>
      <w:r w:rsidRPr="00D52F64">
        <w:rPr>
          <w:rFonts w:eastAsia="Times New Roman" w:cs="Segoe UI"/>
          <w:szCs w:val="24"/>
          <w:lang w:val="en"/>
        </w:rPr>
        <w:t xml:space="preserve"> </w:t>
      </w:r>
      <w:r w:rsidR="0019695D">
        <w:rPr>
          <w:rFonts w:eastAsia="Times New Roman" w:cs="Segoe UI"/>
          <w:szCs w:val="24"/>
          <w:lang w:val="en"/>
        </w:rPr>
        <w:t>page</w:t>
      </w:r>
      <w:r w:rsidRPr="00D52F64">
        <w:rPr>
          <w:rFonts w:eastAsia="Times New Roman" w:cs="Segoe UI"/>
          <w:szCs w:val="24"/>
          <w:lang w:val="en"/>
        </w:rPr>
        <w:t>.</w:t>
      </w:r>
    </w:p>
    <w:p w14:paraId="53CC06CE" w14:textId="77777777" w:rsidR="00D128E6" w:rsidRDefault="00D128E6" w:rsidP="00D128E6">
      <w:pPr>
        <w:pStyle w:val="NormalLineSpacing"/>
        <w:ind w:left="1440"/>
      </w:pPr>
    </w:p>
    <w:p w14:paraId="103C3DA4" w14:textId="444C94A3" w:rsidR="00196F36" w:rsidRPr="00196F36" w:rsidRDefault="003B387B" w:rsidP="00196F36">
      <w:pPr>
        <w:pStyle w:val="ListParagraph"/>
        <w:tabs>
          <w:tab w:val="left" w:pos="1800"/>
        </w:tabs>
        <w:spacing w:before="0" w:after="150" w:line="240" w:lineRule="auto"/>
        <w:ind w:left="1440"/>
        <w:rPr>
          <w:rFonts w:eastAsia="Times New Roman" w:cs="Segoe UI"/>
          <w:b/>
          <w:bCs/>
          <w:szCs w:val="24"/>
          <w:lang w:val="en"/>
        </w:rPr>
      </w:pPr>
      <w:r>
        <w:rPr>
          <w:noProof/>
        </w:rPr>
        <w:drawing>
          <wp:inline distT="0" distB="0" distL="0" distR="0" wp14:anchorId="7F780D44" wp14:editId="16F4B190">
            <wp:extent cx="273050" cy="184150"/>
            <wp:effectExtent l="0" t="0" r="0" b="0"/>
            <wp:docPr id="1396682318" name="Picture 26"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00196F36" w:rsidRPr="00196F36">
        <w:rPr>
          <w:rFonts w:eastAsia="Times New Roman" w:cs="Segoe UI"/>
          <w:b/>
          <w:bCs/>
          <w:color w:val="C00000"/>
          <w:szCs w:val="24"/>
          <w:lang w:val="en"/>
        </w:rPr>
        <w:t>Important</w:t>
      </w:r>
    </w:p>
    <w:p w14:paraId="3A558761" w14:textId="13A04A13" w:rsidR="00196F36" w:rsidRDefault="00ED4060" w:rsidP="00196F36">
      <w:pPr>
        <w:pStyle w:val="ListParagraph"/>
        <w:tabs>
          <w:tab w:val="left" w:pos="1800"/>
        </w:tabs>
        <w:spacing w:before="0" w:after="150" w:line="240" w:lineRule="auto"/>
        <w:ind w:left="1440"/>
        <w:rPr>
          <w:rFonts w:eastAsia="Times New Roman" w:cs="Segoe UI"/>
          <w:szCs w:val="24"/>
          <w:lang w:val="en"/>
        </w:rPr>
      </w:pPr>
      <w:r>
        <w:rPr>
          <w:rFonts w:eastAsia="Times New Roman" w:cs="Segoe UI"/>
          <w:szCs w:val="24"/>
          <w:lang w:val="en"/>
        </w:rPr>
        <w:t xml:space="preserve">The </w:t>
      </w:r>
      <w:r w:rsidRPr="00C30282">
        <w:rPr>
          <w:rFonts w:eastAsia="Times New Roman" w:cs="Segoe UI"/>
          <w:b/>
          <w:bCs/>
          <w:szCs w:val="24"/>
          <w:lang w:val="en"/>
        </w:rPr>
        <w:t xml:space="preserve">PTM </w:t>
      </w:r>
      <w:r w:rsidR="00861983" w:rsidRPr="00C30282">
        <w:rPr>
          <w:rFonts w:eastAsia="Times New Roman" w:cs="Segoe UI"/>
          <w:b/>
          <w:bCs/>
          <w:szCs w:val="24"/>
          <w:lang w:val="en"/>
        </w:rPr>
        <w:t>Service</w:t>
      </w:r>
      <w:r w:rsidR="00861983">
        <w:rPr>
          <w:rFonts w:eastAsia="Times New Roman" w:cs="Segoe UI"/>
          <w:szCs w:val="24"/>
          <w:lang w:val="en"/>
        </w:rPr>
        <w:t xml:space="preserve"> </w:t>
      </w:r>
      <w:r>
        <w:rPr>
          <w:rFonts w:eastAsia="Times New Roman" w:cs="Segoe UI"/>
          <w:szCs w:val="24"/>
          <w:lang w:val="en"/>
        </w:rPr>
        <w:t xml:space="preserve">on the </w:t>
      </w:r>
      <w:r w:rsidRPr="00FB3F66">
        <w:rPr>
          <w:rFonts w:eastAsia="Times New Roman" w:cs="Segoe UI"/>
          <w:b/>
          <w:bCs/>
          <w:szCs w:val="24"/>
          <w:lang w:val="en"/>
        </w:rPr>
        <w:t>Driver</w:t>
      </w:r>
      <w:r>
        <w:rPr>
          <w:rFonts w:eastAsia="Times New Roman" w:cs="Segoe UI"/>
          <w:szCs w:val="24"/>
          <w:lang w:val="en"/>
        </w:rPr>
        <w:t xml:space="preserve"> computer must be able to connect to the </w:t>
      </w:r>
      <w:r w:rsidRPr="00FB3F66">
        <w:rPr>
          <w:rFonts w:eastAsia="Times New Roman" w:cs="Segoe UI"/>
          <w:b/>
          <w:bCs/>
          <w:szCs w:val="24"/>
          <w:lang w:val="en"/>
        </w:rPr>
        <w:t>SUT</w:t>
      </w:r>
      <w:r>
        <w:rPr>
          <w:rFonts w:eastAsia="Times New Roman" w:cs="Segoe UI"/>
          <w:szCs w:val="24"/>
          <w:lang w:val="en"/>
        </w:rPr>
        <w:t xml:space="preserve"> computer to make the necessary assessments during the Auto-Detect process, hence the requirement for correct connection data as specified in the previous table.</w:t>
      </w:r>
      <w:r w:rsidR="004F7BD1">
        <w:rPr>
          <w:rFonts w:eastAsia="Times New Roman" w:cs="Segoe UI"/>
          <w:szCs w:val="24"/>
          <w:lang w:val="en"/>
        </w:rPr>
        <w:t xml:space="preserve"> Other connection information is indicated in the </w:t>
      </w:r>
      <w:r w:rsidR="002029E4">
        <w:rPr>
          <w:rFonts w:eastAsia="Times New Roman" w:cs="Segoe UI"/>
          <w:szCs w:val="24"/>
          <w:lang w:val="en"/>
        </w:rPr>
        <w:t>following figure (figure 14)</w:t>
      </w:r>
      <w:r w:rsidR="004F7BD1">
        <w:rPr>
          <w:rFonts w:eastAsia="Times New Roman" w:cs="Segoe UI"/>
          <w:szCs w:val="24"/>
          <w:lang w:val="en"/>
        </w:rPr>
        <w:t xml:space="preserve"> as pending processes </w:t>
      </w:r>
      <w:r w:rsidR="00DB4AB4">
        <w:rPr>
          <w:rFonts w:eastAsia="Times New Roman" w:cs="Segoe UI"/>
          <w:szCs w:val="24"/>
          <w:lang w:val="en"/>
        </w:rPr>
        <w:t>are</w:t>
      </w:r>
      <w:r w:rsidR="004F7BD1">
        <w:rPr>
          <w:rFonts w:eastAsia="Times New Roman" w:cs="Segoe UI"/>
          <w:szCs w:val="24"/>
          <w:lang w:val="en"/>
        </w:rPr>
        <w:t xml:space="preserve"> completed</w:t>
      </w:r>
      <w:r w:rsidR="00C30282">
        <w:rPr>
          <w:rFonts w:eastAsia="Times New Roman" w:cs="Segoe UI"/>
          <w:szCs w:val="24"/>
          <w:lang w:val="en"/>
        </w:rPr>
        <w:t xml:space="preserve"> (</w:t>
      </w:r>
      <w:r w:rsidR="00DB4AB4">
        <w:rPr>
          <w:rFonts w:eastAsia="Times New Roman" w:cs="Segoe UI"/>
          <w:szCs w:val="24"/>
          <w:lang w:val="en"/>
        </w:rPr>
        <w:t xml:space="preserve">as the result of </w:t>
      </w:r>
      <w:r w:rsidR="007B3D70">
        <w:rPr>
          <w:rFonts w:eastAsia="Times New Roman" w:cs="Segoe UI"/>
          <w:szCs w:val="24"/>
          <w:lang w:val="en"/>
        </w:rPr>
        <w:t xml:space="preserve">selecting </w:t>
      </w:r>
      <w:r w:rsidR="004F7BD1" w:rsidRPr="00FB3F66">
        <w:rPr>
          <w:rFonts w:eastAsia="Times New Roman" w:cs="Segoe UI"/>
          <w:b/>
          <w:bCs/>
          <w:szCs w:val="24"/>
          <w:lang w:val="en"/>
        </w:rPr>
        <w:t>Detect</w:t>
      </w:r>
      <w:r w:rsidR="00C30282" w:rsidRPr="00C30282">
        <w:rPr>
          <w:rFonts w:eastAsia="Times New Roman" w:cs="Segoe UI"/>
          <w:szCs w:val="24"/>
          <w:lang w:val="en"/>
        </w:rPr>
        <w:t>)</w:t>
      </w:r>
      <w:r w:rsidR="004F7BD1">
        <w:rPr>
          <w:rFonts w:eastAsia="Times New Roman" w:cs="Segoe UI"/>
          <w:szCs w:val="24"/>
          <w:lang w:val="en"/>
        </w:rPr>
        <w:t>.</w:t>
      </w:r>
    </w:p>
    <w:p w14:paraId="0B36A75E" w14:textId="77777777" w:rsidR="009233B3" w:rsidRPr="00FB3F66" w:rsidRDefault="009233B3" w:rsidP="00196F36">
      <w:pPr>
        <w:pStyle w:val="ListParagraph"/>
        <w:tabs>
          <w:tab w:val="left" w:pos="1800"/>
        </w:tabs>
        <w:spacing w:before="0" w:after="150" w:line="240" w:lineRule="auto"/>
        <w:ind w:left="1440"/>
        <w:rPr>
          <w:rFonts w:eastAsia="Times New Roman" w:cs="Segoe UI"/>
          <w:sz w:val="12"/>
          <w:szCs w:val="12"/>
          <w:lang w:val="en"/>
        </w:rPr>
      </w:pPr>
    </w:p>
    <w:p w14:paraId="47035B20" w14:textId="61DFB6D2" w:rsidR="00FD69CB" w:rsidRPr="00843A24" w:rsidRDefault="007B3D70" w:rsidP="000C7978">
      <w:pPr>
        <w:pStyle w:val="ListParagraph"/>
        <w:numPr>
          <w:ilvl w:val="0"/>
          <w:numId w:val="25"/>
        </w:numPr>
        <w:tabs>
          <w:tab w:val="left" w:pos="1800"/>
        </w:tabs>
        <w:spacing w:before="0" w:after="150" w:line="240" w:lineRule="auto"/>
        <w:ind w:left="1440"/>
        <w:rPr>
          <w:rFonts w:eastAsia="Times New Roman" w:cs="Segoe UI"/>
          <w:sz w:val="21"/>
          <w:szCs w:val="21"/>
          <w:lang w:val="en"/>
        </w:rPr>
      </w:pPr>
      <w:r>
        <w:rPr>
          <w:rFonts w:eastAsia="Times New Roman" w:cs="Segoe UI"/>
          <w:szCs w:val="24"/>
          <w:lang w:val="en"/>
        </w:rPr>
        <w:t>Select</w:t>
      </w:r>
      <w:r w:rsidRPr="00177DAA">
        <w:rPr>
          <w:rFonts w:eastAsia="Times New Roman" w:cs="Segoe UI"/>
          <w:szCs w:val="24"/>
          <w:lang w:val="en"/>
        </w:rPr>
        <w:t xml:space="preserve"> </w:t>
      </w:r>
      <w:r w:rsidR="004E31FC" w:rsidRPr="00177DAA">
        <w:rPr>
          <w:rFonts w:eastAsia="Times New Roman" w:cs="Segoe UI"/>
          <w:szCs w:val="24"/>
          <w:lang w:val="en"/>
        </w:rPr>
        <w:t xml:space="preserve">the </w:t>
      </w:r>
      <w:r w:rsidR="004E31FC" w:rsidRPr="00177DAA">
        <w:rPr>
          <w:rFonts w:eastAsia="Times New Roman" w:cs="Segoe UI"/>
          <w:b/>
          <w:szCs w:val="24"/>
          <w:lang w:val="en"/>
        </w:rPr>
        <w:t>Yes</w:t>
      </w:r>
      <w:r w:rsidR="004E31FC" w:rsidRPr="00177DAA">
        <w:rPr>
          <w:rFonts w:eastAsia="Times New Roman" w:cs="Segoe UI"/>
          <w:szCs w:val="24"/>
          <w:lang w:val="en"/>
        </w:rPr>
        <w:t xml:space="preserve"> button on the </w:t>
      </w:r>
      <w:r w:rsidR="004E31FC" w:rsidRPr="00D128E6">
        <w:rPr>
          <w:rFonts w:eastAsia="Times New Roman" w:cs="Segoe UI"/>
          <w:b/>
          <w:bCs/>
          <w:szCs w:val="24"/>
          <w:lang w:val="en"/>
        </w:rPr>
        <w:t>Warning</w:t>
      </w:r>
      <w:r w:rsidR="004E31FC" w:rsidRPr="00177DAA">
        <w:rPr>
          <w:rFonts w:eastAsia="Times New Roman" w:cs="Segoe UI"/>
          <w:szCs w:val="24"/>
          <w:lang w:val="en"/>
        </w:rPr>
        <w:t xml:space="preserve"> dialog when it appears.</w:t>
      </w:r>
    </w:p>
    <w:p w14:paraId="74515530" w14:textId="3EEAC98A" w:rsidR="00236EDA" w:rsidRDefault="00236EDA" w:rsidP="00B43C3C">
      <w:pPr>
        <w:numPr>
          <w:ilvl w:val="1"/>
          <w:numId w:val="2"/>
        </w:numPr>
        <w:tabs>
          <w:tab w:val="clear" w:pos="1440"/>
        </w:tabs>
        <w:spacing w:before="0" w:after="150" w:line="240" w:lineRule="auto"/>
        <w:rPr>
          <w:rFonts w:eastAsia="Times New Roman" w:cs="Segoe UI"/>
          <w:szCs w:val="24"/>
          <w:lang w:val="en"/>
        </w:rPr>
      </w:pPr>
      <w:r w:rsidRPr="001E6358">
        <w:rPr>
          <w:rFonts w:eastAsia="Times New Roman" w:cs="Segoe UI"/>
          <w:szCs w:val="24"/>
          <w:lang w:val="en"/>
        </w:rPr>
        <w:t xml:space="preserve">After detection has successfully completed, as indicated by the </w:t>
      </w:r>
      <w:r w:rsidRPr="00485509">
        <w:rPr>
          <w:rFonts w:eastAsia="Times New Roman" w:cs="Segoe UI"/>
          <w:bCs/>
          <w:color w:val="00B050"/>
          <w:szCs w:val="24"/>
          <w:lang w:val="en"/>
        </w:rPr>
        <w:t>Finished</w:t>
      </w:r>
      <w:r w:rsidRPr="001E6358">
        <w:rPr>
          <w:rFonts w:eastAsia="Times New Roman" w:cs="Segoe UI"/>
          <w:szCs w:val="24"/>
          <w:lang w:val="en"/>
        </w:rPr>
        <w:t xml:space="preserve"> flag next to each item in the </w:t>
      </w:r>
      <w:r w:rsidR="003B38CD">
        <w:rPr>
          <w:rFonts w:eastAsia="Times New Roman" w:cs="Segoe UI"/>
          <w:szCs w:val="24"/>
          <w:lang w:val="en"/>
        </w:rPr>
        <w:t xml:space="preserve">lower </w:t>
      </w:r>
      <w:r w:rsidRPr="001E6358">
        <w:rPr>
          <w:rFonts w:eastAsia="Times New Roman" w:cs="Segoe UI"/>
          <w:szCs w:val="24"/>
          <w:lang w:val="en"/>
        </w:rPr>
        <w:t xml:space="preserve">Auto Detection list, </w:t>
      </w:r>
      <w:r w:rsidR="007B3D70">
        <w:rPr>
          <w:rFonts w:eastAsia="Times New Roman" w:cs="Segoe UI"/>
          <w:szCs w:val="24"/>
          <w:lang w:val="en"/>
        </w:rPr>
        <w:t>select</w:t>
      </w:r>
      <w:r w:rsidRPr="001E6358">
        <w:rPr>
          <w:rFonts w:eastAsia="Times New Roman" w:cs="Segoe UI"/>
          <w:szCs w:val="24"/>
          <w:lang w:val="en"/>
        </w:rPr>
        <w:t xml:space="preserve"> </w:t>
      </w:r>
      <w:r w:rsidRPr="001E6358">
        <w:rPr>
          <w:rFonts w:eastAsia="Times New Roman" w:cs="Segoe UI"/>
          <w:b/>
          <w:bCs/>
          <w:szCs w:val="24"/>
          <w:lang w:val="en"/>
        </w:rPr>
        <w:t>Next</w:t>
      </w:r>
      <w:r w:rsidRPr="001E6358">
        <w:rPr>
          <w:rFonts w:eastAsia="Times New Roman" w:cs="Segoe UI"/>
          <w:szCs w:val="24"/>
          <w:lang w:val="en"/>
        </w:rPr>
        <w:t xml:space="preserve"> to check the </w:t>
      </w:r>
      <w:r w:rsidRPr="001E6358">
        <w:rPr>
          <w:rFonts w:eastAsia="Times New Roman" w:cs="Segoe UI"/>
          <w:b/>
          <w:bCs/>
          <w:szCs w:val="24"/>
          <w:lang w:val="en"/>
        </w:rPr>
        <w:t>Detection Result</w:t>
      </w:r>
      <w:r w:rsidRPr="001E6358">
        <w:rPr>
          <w:rFonts w:eastAsia="Times New Roman" w:cs="Segoe UI"/>
          <w:szCs w:val="24"/>
          <w:lang w:val="en"/>
        </w:rPr>
        <w:t>.</w:t>
      </w:r>
    </w:p>
    <w:p w14:paraId="7BC3F20C" w14:textId="77777777" w:rsidR="00843A24" w:rsidRPr="00843A24" w:rsidRDefault="00843A24" w:rsidP="00843A24">
      <w:pPr>
        <w:spacing w:before="0" w:after="0" w:line="240" w:lineRule="auto"/>
        <w:ind w:left="1440"/>
        <w:rPr>
          <w:rFonts w:eastAsia="Times New Roman" w:cs="Segoe UI"/>
          <w:b/>
          <w:bCs/>
          <w:szCs w:val="24"/>
          <w:lang w:val="en"/>
        </w:rPr>
      </w:pPr>
      <w:r w:rsidRPr="00843A24">
        <w:rPr>
          <w:rFonts w:eastAsia="Times New Roman" w:cs="Segoe UI"/>
          <w:b/>
          <w:bCs/>
          <w:szCs w:val="24"/>
          <w:lang w:val="en"/>
        </w:rPr>
        <w:lastRenderedPageBreak/>
        <w:t>Note</w:t>
      </w:r>
    </w:p>
    <w:p w14:paraId="1B7F22E4" w14:textId="6CDF6707" w:rsidR="00843A24" w:rsidRDefault="00843A24" w:rsidP="00843A24">
      <w:pPr>
        <w:ind w:left="1440"/>
        <w:rPr>
          <w:rFonts w:eastAsia="Times New Roman" w:cs="Segoe UI"/>
          <w:szCs w:val="24"/>
          <w:lang w:val="en"/>
        </w:rPr>
      </w:pPr>
      <w:r w:rsidRPr="00843A24">
        <w:rPr>
          <w:rFonts w:eastAsia="Times New Roman" w:cs="Segoe UI"/>
          <w:szCs w:val="24"/>
          <w:lang w:val="en"/>
        </w:rPr>
        <w:t xml:space="preserve">If any of the Auto-Detection tests fail to </w:t>
      </w:r>
      <w:proofErr w:type="gramStart"/>
      <w:r w:rsidRPr="00843A24">
        <w:rPr>
          <w:rFonts w:eastAsia="Times New Roman" w:cs="Segoe UI"/>
          <w:szCs w:val="24"/>
          <w:lang w:val="en"/>
        </w:rPr>
        <w:t>confirm</w:t>
      </w:r>
      <w:proofErr w:type="gramEnd"/>
      <w:r w:rsidRPr="00843A24">
        <w:rPr>
          <w:rFonts w:eastAsia="Times New Roman" w:cs="Segoe UI"/>
          <w:szCs w:val="24"/>
          <w:lang w:val="en"/>
        </w:rPr>
        <w:t xml:space="preserve"> as </w:t>
      </w:r>
      <w:r w:rsidRPr="00843A24">
        <w:rPr>
          <w:rFonts w:eastAsia="Times New Roman" w:cs="Segoe UI"/>
          <w:color w:val="00B050"/>
          <w:szCs w:val="24"/>
          <w:lang w:val="en"/>
        </w:rPr>
        <w:t>Finished</w:t>
      </w:r>
      <w:r w:rsidRPr="00843A24">
        <w:rPr>
          <w:rFonts w:eastAsia="Times New Roman" w:cs="Segoe UI"/>
          <w:szCs w:val="24"/>
          <w:lang w:val="en"/>
        </w:rPr>
        <w:t xml:space="preserve">, one or more errors may have occurred that </w:t>
      </w:r>
      <w:r w:rsidR="00C2374D">
        <w:rPr>
          <w:rFonts w:eastAsia="Times New Roman" w:cs="Segoe UI"/>
          <w:szCs w:val="24"/>
          <w:lang w:val="en"/>
        </w:rPr>
        <w:t>must</w:t>
      </w:r>
      <w:r w:rsidRPr="00843A24">
        <w:rPr>
          <w:rFonts w:eastAsia="Times New Roman" w:cs="Segoe UI"/>
          <w:szCs w:val="24"/>
          <w:lang w:val="en"/>
        </w:rPr>
        <w:t xml:space="preserve"> be corrected. </w:t>
      </w:r>
      <w:r w:rsidR="00E56B67">
        <w:rPr>
          <w:rFonts w:eastAsia="Times New Roman" w:cs="Segoe UI"/>
          <w:szCs w:val="24"/>
          <w:lang w:val="en"/>
        </w:rPr>
        <w:t>C</w:t>
      </w:r>
      <w:r w:rsidRPr="00843A24">
        <w:rPr>
          <w:rFonts w:eastAsia="Times New Roman" w:cs="Segoe UI"/>
          <w:szCs w:val="24"/>
          <w:lang w:val="en"/>
        </w:rPr>
        <w:t xml:space="preserve">onsult with the </w:t>
      </w:r>
      <w:r w:rsidR="00DA4ABA">
        <w:t xml:space="preserve">tutorial </w:t>
      </w:r>
      <w:commentRangeStart w:id="166"/>
      <w:commentRangeEnd w:id="166"/>
      <w:r w:rsidR="00DA4ABA">
        <w:rPr>
          <w:rStyle w:val="CommentReference"/>
        </w:rPr>
        <w:commentReference w:id="166"/>
      </w:r>
      <w:r w:rsidR="00DA4ABA">
        <w:rPr>
          <w:rFonts w:eastAsia="Times New Roman" w:cs="Segoe UI"/>
          <w:szCs w:val="24"/>
          <w:lang w:val="en"/>
        </w:rPr>
        <w:t>instructor</w:t>
      </w:r>
      <w:r w:rsidR="00DA4ABA" w:rsidRPr="00843A24">
        <w:rPr>
          <w:rFonts w:eastAsia="Times New Roman" w:cs="Segoe UI"/>
          <w:szCs w:val="24"/>
          <w:lang w:val="en"/>
        </w:rPr>
        <w:t xml:space="preserve"> </w:t>
      </w:r>
      <w:r w:rsidRPr="00843A24">
        <w:rPr>
          <w:rFonts w:eastAsia="Times New Roman" w:cs="Segoe UI"/>
          <w:szCs w:val="24"/>
          <w:lang w:val="en"/>
        </w:rPr>
        <w:t>to proceed.</w:t>
      </w:r>
    </w:p>
    <w:p w14:paraId="7412EF41" w14:textId="77777777" w:rsidR="00843A24" w:rsidRDefault="00843A24" w:rsidP="00D345F3">
      <w:pPr>
        <w:pStyle w:val="NormalLineSpacing"/>
        <w:ind w:left="1440"/>
        <w:rPr>
          <w:lang w:val="en"/>
        </w:rPr>
      </w:pPr>
    </w:p>
    <w:p w14:paraId="0004F495" w14:textId="45199052" w:rsidR="00843A24" w:rsidRDefault="003B387B" w:rsidP="00843A24">
      <w:pPr>
        <w:ind w:left="1440"/>
      </w:pPr>
      <w:r>
        <w:rPr>
          <w:noProof/>
        </w:rPr>
        <w:drawing>
          <wp:inline distT="0" distB="0" distL="0" distR="0" wp14:anchorId="576D4B3F" wp14:editId="2C293D18">
            <wp:extent cx="273050" cy="184150"/>
            <wp:effectExtent l="0" t="0" r="0" b="0"/>
            <wp:docPr id="10" name="Picture 58"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00843A24" w:rsidRPr="00D345F3">
        <w:rPr>
          <w:b/>
          <w:bCs/>
        </w:rPr>
        <w:t>Important</w:t>
      </w:r>
    </w:p>
    <w:p w14:paraId="28A834EF" w14:textId="724500D4" w:rsidR="008E10A0" w:rsidRDefault="00D345F3" w:rsidP="008E10A0">
      <w:pPr>
        <w:ind w:left="1440"/>
      </w:pPr>
      <w:r>
        <w:t>F</w:t>
      </w:r>
      <w:r w:rsidR="00843A24">
        <w:t xml:space="preserve">eatures that are not supported by the provided SUT test environment, such as Remote Shared Virtual Disk (RSVD), </w:t>
      </w:r>
      <w:r w:rsidR="003D2387">
        <w:t>may</w:t>
      </w:r>
      <w:r w:rsidR="00843A24">
        <w:t xml:space="preserve"> display the Failure indication </w:t>
      </w:r>
      <w:r w:rsidR="008E10A0">
        <w:rPr>
          <w:b/>
          <w:noProof/>
        </w:rPr>
        <w:drawing>
          <wp:inline distT="0" distB="0" distL="0" distR="0" wp14:anchorId="2275E907" wp14:editId="20797A9A">
            <wp:extent cx="182880" cy="182880"/>
            <wp:effectExtent l="0" t="0" r="7620" b="762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40">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8E10A0">
        <w:t xml:space="preserve"> </w:t>
      </w:r>
      <w:r w:rsidR="00843A24">
        <w:t xml:space="preserve">whenever an associated information node is expanded on the </w:t>
      </w:r>
      <w:r w:rsidR="00843A24" w:rsidRPr="00D345F3">
        <w:rPr>
          <w:b/>
          <w:bCs/>
        </w:rPr>
        <w:t>Detection Result</w:t>
      </w:r>
      <w:r w:rsidR="00843A24">
        <w:t xml:space="preserve"> </w:t>
      </w:r>
      <w:r>
        <w:t>page</w:t>
      </w:r>
      <w:r w:rsidR="00843A24">
        <w:t xml:space="preserve"> of the </w:t>
      </w:r>
      <w:r w:rsidR="00843A24" w:rsidRPr="00121B00">
        <w:rPr>
          <w:b/>
          <w:bCs/>
        </w:rPr>
        <w:t>PTM</w:t>
      </w:r>
      <w:r w:rsidRPr="00121B00">
        <w:rPr>
          <w:b/>
          <w:bCs/>
        </w:rPr>
        <w:t xml:space="preserve"> Service</w:t>
      </w:r>
      <w:r w:rsidR="00843A24">
        <w:t>. Features that are supported display the Passed indication</w:t>
      </w:r>
      <w:r w:rsidR="008E10A0">
        <w:t xml:space="preserve"> </w:t>
      </w:r>
      <w:r w:rsidR="008E10A0">
        <w:rPr>
          <w:b/>
          <w:noProof/>
        </w:rPr>
        <w:drawing>
          <wp:inline distT="0" distB="0" distL="0" distR="0" wp14:anchorId="53392107" wp14:editId="51B4E3FB">
            <wp:extent cx="182880" cy="182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4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843A24">
        <w:t>.</w:t>
      </w:r>
    </w:p>
    <w:p w14:paraId="6B02F41E" w14:textId="77777777" w:rsidR="00982379" w:rsidRPr="00843A24" w:rsidRDefault="00982379" w:rsidP="00982379">
      <w:pPr>
        <w:pStyle w:val="NormalLineSpacing"/>
      </w:pPr>
    </w:p>
    <w:p w14:paraId="418E5C1B" w14:textId="07D140DE" w:rsidR="0056335A" w:rsidRDefault="00236EDA" w:rsidP="000C7978">
      <w:pPr>
        <w:pStyle w:val="ListParagraph"/>
        <w:numPr>
          <w:ilvl w:val="0"/>
          <w:numId w:val="29"/>
        </w:numPr>
        <w:spacing w:before="0" w:after="150" w:line="240" w:lineRule="auto"/>
        <w:rPr>
          <w:rFonts w:eastAsia="Times New Roman" w:cs="Segoe UI"/>
          <w:szCs w:val="24"/>
          <w:lang w:val="en"/>
        </w:rPr>
      </w:pPr>
      <w:r w:rsidRPr="00EA3D86">
        <w:rPr>
          <w:rFonts w:eastAsia="Times New Roman" w:cs="Segoe UI"/>
          <w:szCs w:val="24"/>
          <w:lang w:val="en"/>
        </w:rPr>
        <w:t xml:space="preserve">On the </w:t>
      </w:r>
      <w:r w:rsidRPr="00EA3D86">
        <w:rPr>
          <w:rFonts w:eastAsia="Times New Roman" w:cs="Segoe UI"/>
          <w:b/>
          <w:bCs/>
          <w:szCs w:val="24"/>
          <w:lang w:val="en"/>
        </w:rPr>
        <w:t>Detection Result</w:t>
      </w:r>
      <w:r w:rsidRPr="00EA3D86">
        <w:rPr>
          <w:rFonts w:eastAsia="Times New Roman" w:cs="Segoe UI"/>
          <w:szCs w:val="24"/>
          <w:lang w:val="en"/>
        </w:rPr>
        <w:t xml:space="preserve"> </w:t>
      </w:r>
      <w:r w:rsidR="00FB10D2" w:rsidRPr="00EA3D86">
        <w:rPr>
          <w:rFonts w:eastAsia="Times New Roman" w:cs="Segoe UI"/>
          <w:szCs w:val="24"/>
          <w:lang w:val="en"/>
        </w:rPr>
        <w:t xml:space="preserve">page </w:t>
      </w:r>
      <w:r w:rsidRPr="00EA3D86">
        <w:rPr>
          <w:rFonts w:eastAsia="Times New Roman" w:cs="Segoe UI"/>
          <w:szCs w:val="24"/>
          <w:lang w:val="en"/>
        </w:rPr>
        <w:t>of</w:t>
      </w:r>
      <w:r w:rsidR="00121B00">
        <w:rPr>
          <w:rFonts w:eastAsia="Times New Roman" w:cs="Segoe UI"/>
          <w:szCs w:val="24"/>
          <w:lang w:val="en"/>
        </w:rPr>
        <w:t xml:space="preserve"> the</w:t>
      </w:r>
      <w:r w:rsidRPr="00EA3D86">
        <w:rPr>
          <w:rFonts w:eastAsia="Times New Roman" w:cs="Segoe UI"/>
          <w:szCs w:val="24"/>
          <w:lang w:val="en"/>
        </w:rPr>
        <w:t xml:space="preserve"> </w:t>
      </w:r>
      <w:r w:rsidR="00371928" w:rsidRPr="00EA3D86">
        <w:rPr>
          <w:rFonts w:eastAsia="Times New Roman" w:cs="Segoe UI"/>
          <w:b/>
          <w:szCs w:val="24"/>
          <w:lang w:val="en"/>
        </w:rPr>
        <w:t>PTM Service</w:t>
      </w:r>
      <w:r w:rsidRPr="00EA3D86">
        <w:rPr>
          <w:rFonts w:eastAsia="Times New Roman" w:cs="Segoe UI"/>
          <w:szCs w:val="24"/>
          <w:lang w:val="en"/>
        </w:rPr>
        <w:t xml:space="preserve">, </w:t>
      </w:r>
      <w:r w:rsidR="00967328" w:rsidRPr="00EA3D86">
        <w:rPr>
          <w:rFonts w:eastAsia="Times New Roman" w:cs="Segoe UI"/>
          <w:szCs w:val="24"/>
          <w:lang w:val="en"/>
        </w:rPr>
        <w:t xml:space="preserve">as </w:t>
      </w:r>
      <w:r w:rsidR="001E6358" w:rsidRPr="00EA3D86">
        <w:rPr>
          <w:rFonts w:eastAsia="Times New Roman" w:cs="Segoe UI"/>
          <w:szCs w:val="24"/>
          <w:lang w:val="en"/>
        </w:rPr>
        <w:t xml:space="preserve">shown in </w:t>
      </w:r>
      <w:proofErr w:type="gramStart"/>
      <w:r w:rsidR="002029E4">
        <w:rPr>
          <w:rFonts w:eastAsia="Times New Roman" w:cs="Segoe UI"/>
          <w:szCs w:val="24"/>
          <w:lang w:val="en"/>
        </w:rPr>
        <w:t>following</w:t>
      </w:r>
      <w:proofErr w:type="gramEnd"/>
      <w:r w:rsidR="002029E4">
        <w:rPr>
          <w:rFonts w:eastAsia="Times New Roman" w:cs="Segoe UI"/>
          <w:szCs w:val="24"/>
          <w:lang w:val="en"/>
        </w:rPr>
        <w:t xml:space="preserve"> figure (figure 14)</w:t>
      </w:r>
      <w:r w:rsidR="001E6358" w:rsidRPr="00EA3D86">
        <w:rPr>
          <w:rFonts w:eastAsia="Times New Roman" w:cs="Segoe UI"/>
          <w:szCs w:val="24"/>
          <w:lang w:val="en"/>
        </w:rPr>
        <w:t xml:space="preserve">, </w:t>
      </w:r>
      <w:r w:rsidRPr="00EA3D86">
        <w:rPr>
          <w:rFonts w:eastAsia="Times New Roman" w:cs="Segoe UI"/>
          <w:szCs w:val="24"/>
          <w:lang w:val="en"/>
        </w:rPr>
        <w:t>a summary is provided within information nodes</w:t>
      </w:r>
      <w:r w:rsidR="00D12D52">
        <w:rPr>
          <w:rFonts w:eastAsia="Times New Roman" w:cs="Segoe UI"/>
          <w:szCs w:val="24"/>
          <w:lang w:val="en"/>
        </w:rPr>
        <w:t>. This summary</w:t>
      </w:r>
      <w:r w:rsidRPr="00EA3D86">
        <w:rPr>
          <w:rFonts w:eastAsia="Times New Roman" w:cs="Segoe UI"/>
          <w:szCs w:val="24"/>
          <w:lang w:val="en"/>
        </w:rPr>
        <w:t xml:space="preserve"> include</w:t>
      </w:r>
      <w:r w:rsidR="006B6775" w:rsidRPr="00EA3D86">
        <w:rPr>
          <w:rFonts w:eastAsia="Times New Roman" w:cs="Segoe UI"/>
          <w:szCs w:val="24"/>
          <w:lang w:val="en"/>
        </w:rPr>
        <w:t>s</w:t>
      </w:r>
      <w:r w:rsidRPr="00EA3D86">
        <w:rPr>
          <w:rFonts w:eastAsia="Times New Roman" w:cs="Segoe UI"/>
          <w:szCs w:val="24"/>
          <w:lang w:val="en"/>
        </w:rPr>
        <w:t xml:space="preserve"> </w:t>
      </w:r>
      <w:r w:rsidRPr="00EA3D86">
        <w:rPr>
          <w:rFonts w:eastAsia="Times New Roman" w:cs="Segoe UI"/>
          <w:b/>
          <w:bCs/>
          <w:szCs w:val="24"/>
          <w:lang w:val="en"/>
        </w:rPr>
        <w:t>Capabilities</w:t>
      </w:r>
      <w:r w:rsidRPr="00EA3D86">
        <w:rPr>
          <w:rFonts w:eastAsia="Times New Roman" w:cs="Segoe UI"/>
          <w:szCs w:val="24"/>
          <w:lang w:val="en"/>
        </w:rPr>
        <w:t xml:space="preserve">, </w:t>
      </w:r>
      <w:r w:rsidR="00F449F1" w:rsidRPr="00EA3D86">
        <w:rPr>
          <w:rFonts w:eastAsia="Times New Roman" w:cs="Segoe UI"/>
          <w:b/>
          <w:bCs/>
          <w:szCs w:val="24"/>
          <w:lang w:val="en"/>
        </w:rPr>
        <w:t>SMB2</w:t>
      </w:r>
      <w:r w:rsidR="004D2DC7" w:rsidRPr="00EA3D86">
        <w:rPr>
          <w:rFonts w:eastAsia="Times New Roman" w:cs="Segoe UI"/>
          <w:b/>
          <w:bCs/>
          <w:szCs w:val="24"/>
          <w:lang w:val="en"/>
        </w:rPr>
        <w:t xml:space="preserve"> Compression Feature</w:t>
      </w:r>
      <w:r w:rsidR="004D2DC7" w:rsidRPr="00EA3D86">
        <w:rPr>
          <w:rFonts w:eastAsia="Times New Roman" w:cs="Segoe UI"/>
          <w:szCs w:val="24"/>
          <w:lang w:val="en"/>
        </w:rPr>
        <w:t xml:space="preserve">, </w:t>
      </w:r>
      <w:r w:rsidR="00371928" w:rsidRPr="00EA3D86">
        <w:rPr>
          <w:rFonts w:eastAsia="Times New Roman" w:cs="Segoe UI"/>
          <w:b/>
          <w:bCs/>
          <w:szCs w:val="24"/>
          <w:lang w:val="en"/>
        </w:rPr>
        <w:t>SMB2 Encryption Algorithms</w:t>
      </w:r>
      <w:r w:rsidR="00371928" w:rsidRPr="00EA3D86">
        <w:rPr>
          <w:rFonts w:eastAsia="Times New Roman" w:cs="Segoe UI"/>
          <w:szCs w:val="24"/>
          <w:lang w:val="en"/>
        </w:rPr>
        <w:t xml:space="preserve">, </w:t>
      </w:r>
      <w:proofErr w:type="spellStart"/>
      <w:r w:rsidRPr="00EA3D86">
        <w:rPr>
          <w:rFonts w:eastAsia="Times New Roman" w:cs="Segoe UI"/>
          <w:b/>
          <w:bCs/>
          <w:szCs w:val="24"/>
          <w:lang w:val="en"/>
        </w:rPr>
        <w:t>IoCtl</w:t>
      </w:r>
      <w:proofErr w:type="spellEnd"/>
      <w:r w:rsidRPr="00EA3D86">
        <w:rPr>
          <w:rFonts w:eastAsia="Times New Roman" w:cs="Segoe UI"/>
          <w:b/>
          <w:bCs/>
          <w:szCs w:val="24"/>
          <w:lang w:val="en"/>
        </w:rPr>
        <w:t xml:space="preserve"> Codes</w:t>
      </w:r>
      <w:r w:rsidRPr="00EA3D86">
        <w:rPr>
          <w:rFonts w:eastAsia="Times New Roman" w:cs="Segoe UI"/>
          <w:szCs w:val="24"/>
          <w:lang w:val="en"/>
        </w:rPr>
        <w:t xml:space="preserve">, </w:t>
      </w:r>
      <w:r w:rsidR="00967328" w:rsidRPr="00EA3D86">
        <w:rPr>
          <w:rFonts w:eastAsia="Times New Roman" w:cs="Segoe UI"/>
          <w:b/>
          <w:szCs w:val="24"/>
          <w:lang w:val="en"/>
        </w:rPr>
        <w:t>Create Contexts</w:t>
      </w:r>
      <w:r w:rsidRPr="00EA3D86">
        <w:rPr>
          <w:rFonts w:eastAsia="Times New Roman" w:cs="Segoe UI"/>
          <w:szCs w:val="24"/>
          <w:lang w:val="en"/>
        </w:rPr>
        <w:t xml:space="preserve">, and so on, to indicate </w:t>
      </w:r>
      <w:commentRangeStart w:id="167"/>
      <w:r w:rsidRPr="00EA3D86">
        <w:rPr>
          <w:rFonts w:eastAsia="Times New Roman" w:cs="Segoe UI"/>
          <w:szCs w:val="24"/>
          <w:lang w:val="en"/>
        </w:rPr>
        <w:t xml:space="preserve">what is </w:t>
      </w:r>
      <w:commentRangeEnd w:id="167"/>
      <w:r w:rsidR="00950D66">
        <w:rPr>
          <w:rStyle w:val="CommentReference"/>
        </w:rPr>
        <w:commentReference w:id="167"/>
      </w:r>
      <w:r w:rsidRPr="00EA3D86">
        <w:rPr>
          <w:rFonts w:eastAsia="Times New Roman" w:cs="Segoe UI"/>
          <w:szCs w:val="24"/>
          <w:lang w:val="en"/>
        </w:rPr>
        <w:t xml:space="preserve">supported by </w:t>
      </w:r>
      <w:r w:rsidR="001E6358" w:rsidRPr="00EA3D86">
        <w:rPr>
          <w:rFonts w:eastAsia="Times New Roman" w:cs="Segoe UI"/>
          <w:szCs w:val="24"/>
          <w:lang w:val="en"/>
        </w:rPr>
        <w:t>the</w:t>
      </w:r>
      <w:r w:rsidRPr="00EA3D86">
        <w:rPr>
          <w:rFonts w:eastAsia="Times New Roman" w:cs="Segoe UI"/>
          <w:szCs w:val="24"/>
          <w:lang w:val="en"/>
        </w:rPr>
        <w:t xml:space="preserve"> </w:t>
      </w:r>
      <w:r w:rsidRPr="00EA3D86">
        <w:rPr>
          <w:rFonts w:eastAsia="Times New Roman" w:cs="Segoe UI"/>
          <w:b/>
          <w:bCs/>
          <w:szCs w:val="24"/>
          <w:lang w:val="en"/>
        </w:rPr>
        <w:t>SUT</w:t>
      </w:r>
      <w:r w:rsidRPr="00EA3D86">
        <w:rPr>
          <w:rFonts w:eastAsia="Times New Roman" w:cs="Segoe UI"/>
          <w:szCs w:val="24"/>
          <w:lang w:val="en"/>
        </w:rPr>
        <w:t xml:space="preserve"> configuration</w:t>
      </w:r>
      <w:r w:rsidR="000E77C8" w:rsidRPr="00EA3D86">
        <w:rPr>
          <w:rFonts w:eastAsia="Times New Roman" w:cs="Segoe UI"/>
          <w:szCs w:val="24"/>
          <w:lang w:val="en"/>
        </w:rPr>
        <w:t xml:space="preserve"> that you queried with </w:t>
      </w:r>
      <w:r w:rsidR="000E77C8" w:rsidRPr="00EA3D86">
        <w:rPr>
          <w:rFonts w:eastAsia="Times New Roman" w:cs="Segoe UI"/>
          <w:b/>
          <w:bCs/>
          <w:szCs w:val="24"/>
          <w:lang w:val="en"/>
        </w:rPr>
        <w:t>Auto Detect</w:t>
      </w:r>
      <w:r w:rsidRPr="00EA3D86">
        <w:rPr>
          <w:rFonts w:eastAsia="Times New Roman" w:cs="Segoe UI"/>
          <w:szCs w:val="24"/>
          <w:lang w:val="en"/>
        </w:rPr>
        <w:t xml:space="preserve">. </w:t>
      </w:r>
    </w:p>
    <w:p w14:paraId="76DC5952" w14:textId="77777777" w:rsidR="0056335A" w:rsidRDefault="0056335A" w:rsidP="0056335A">
      <w:pPr>
        <w:pStyle w:val="NormalLineSpacing"/>
        <w:rPr>
          <w:lang w:val="en"/>
        </w:rPr>
      </w:pPr>
    </w:p>
    <w:p w14:paraId="6F3E1569" w14:textId="7B392591" w:rsidR="00236EDA" w:rsidRPr="00EA3D86" w:rsidRDefault="00236EDA" w:rsidP="0056335A">
      <w:pPr>
        <w:pStyle w:val="ListParagraph"/>
        <w:spacing w:before="0" w:after="150" w:line="240" w:lineRule="auto"/>
        <w:rPr>
          <w:rFonts w:eastAsia="Times New Roman" w:cs="Segoe UI"/>
          <w:szCs w:val="24"/>
          <w:lang w:val="en"/>
        </w:rPr>
      </w:pPr>
      <w:r w:rsidRPr="00EA3D86">
        <w:rPr>
          <w:rFonts w:eastAsia="Times New Roman" w:cs="Segoe UI"/>
          <w:szCs w:val="24"/>
          <w:lang w:val="en"/>
        </w:rPr>
        <w:t xml:space="preserve">Review this information to ensure </w:t>
      </w:r>
      <w:r w:rsidR="009E01DF" w:rsidRPr="00EA3D86">
        <w:rPr>
          <w:rFonts w:eastAsia="Times New Roman" w:cs="Segoe UI"/>
          <w:szCs w:val="24"/>
          <w:lang w:val="en"/>
        </w:rPr>
        <w:t>that you have a similar result</w:t>
      </w:r>
      <w:r w:rsidR="0056335A">
        <w:rPr>
          <w:rFonts w:eastAsia="Times New Roman" w:cs="Segoe UI"/>
          <w:szCs w:val="24"/>
          <w:lang w:val="en"/>
        </w:rPr>
        <w:t xml:space="preserve"> and consult the </w:t>
      </w:r>
      <w:r w:rsidR="00DA4ABA">
        <w:t xml:space="preserve">tutorial </w:t>
      </w:r>
      <w:commentRangeStart w:id="168"/>
      <w:commentRangeEnd w:id="168"/>
      <w:r w:rsidR="00DA4ABA">
        <w:rPr>
          <w:rStyle w:val="CommentReference"/>
        </w:rPr>
        <w:commentReference w:id="168"/>
      </w:r>
      <w:r w:rsidR="00DA4ABA">
        <w:rPr>
          <w:rFonts w:eastAsia="Times New Roman" w:cs="Segoe UI"/>
          <w:szCs w:val="24"/>
          <w:lang w:val="en"/>
        </w:rPr>
        <w:t xml:space="preserve">instructor </w:t>
      </w:r>
      <w:r w:rsidR="0056335A">
        <w:rPr>
          <w:rFonts w:eastAsia="Times New Roman" w:cs="Segoe UI"/>
          <w:szCs w:val="24"/>
          <w:lang w:val="en"/>
        </w:rPr>
        <w:t>if you do not</w:t>
      </w:r>
      <w:r w:rsidR="00950D66">
        <w:rPr>
          <w:rFonts w:eastAsia="Times New Roman" w:cs="Segoe UI"/>
          <w:szCs w:val="24"/>
          <w:lang w:val="en"/>
        </w:rPr>
        <w:t xml:space="preserve"> have a similar result</w:t>
      </w:r>
      <w:r w:rsidR="0056335A">
        <w:rPr>
          <w:rFonts w:eastAsia="Times New Roman" w:cs="Segoe UI"/>
          <w:szCs w:val="24"/>
          <w:lang w:val="en"/>
        </w:rPr>
        <w:t>.</w:t>
      </w:r>
    </w:p>
    <w:p w14:paraId="45A1F0B4" w14:textId="2F8DA166" w:rsidR="00FB10D2" w:rsidRDefault="00FB10D2" w:rsidP="0056335A">
      <w:pPr>
        <w:pStyle w:val="NormalLineSpacing"/>
        <w:rPr>
          <w:lang w:val="en"/>
        </w:rPr>
      </w:pPr>
    </w:p>
    <w:p w14:paraId="67759C85" w14:textId="0956A833" w:rsidR="00FB10D2" w:rsidRDefault="0081378A" w:rsidP="00EA3D86">
      <w:pPr>
        <w:ind w:left="720"/>
        <w:rPr>
          <w:lang w:val="en"/>
        </w:rPr>
      </w:pPr>
      <w:r>
        <w:rPr>
          <w:noProof/>
          <w:lang w:val="en"/>
        </w:rPr>
        <w:drawing>
          <wp:inline distT="0" distB="0" distL="0" distR="0" wp14:anchorId="5C7F6506" wp14:editId="54BCB7B4">
            <wp:extent cx="5269643" cy="3579723"/>
            <wp:effectExtent l="0" t="0" r="762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269643" cy="3579723"/>
                    </a:xfrm>
                    <a:prstGeom prst="rect">
                      <a:avLst/>
                    </a:prstGeom>
                  </pic:spPr>
                </pic:pic>
              </a:graphicData>
            </a:graphic>
          </wp:inline>
        </w:drawing>
      </w:r>
    </w:p>
    <w:p w14:paraId="624BC85D" w14:textId="241FBAAF" w:rsidR="00FB10D2" w:rsidRPr="00121B00" w:rsidRDefault="00121B00" w:rsidP="00121B00">
      <w:pPr>
        <w:pStyle w:val="Caption"/>
        <w:ind w:left="720"/>
        <w:rPr>
          <w:b/>
          <w:bCs/>
          <w:i w:val="0"/>
          <w:iCs w:val="0"/>
          <w:sz w:val="22"/>
          <w:szCs w:val="22"/>
          <w:lang w:val="en"/>
        </w:rPr>
      </w:pPr>
      <w:bookmarkStart w:id="169" w:name="_Toc113037820"/>
      <w:r w:rsidRPr="00121B00">
        <w:rPr>
          <w:b/>
          <w:bCs/>
          <w:i w:val="0"/>
          <w:iCs w:val="0"/>
          <w:sz w:val="22"/>
          <w:szCs w:val="22"/>
        </w:rPr>
        <w:t xml:space="preserve">Figure </w:t>
      </w:r>
      <w:r w:rsidRPr="00121B00">
        <w:rPr>
          <w:b/>
          <w:bCs/>
          <w:i w:val="0"/>
          <w:iCs w:val="0"/>
          <w:sz w:val="22"/>
          <w:szCs w:val="22"/>
        </w:rPr>
        <w:fldChar w:fldCharType="begin"/>
      </w:r>
      <w:r w:rsidRPr="00121B00">
        <w:rPr>
          <w:b/>
          <w:bCs/>
          <w:i w:val="0"/>
          <w:iCs w:val="0"/>
          <w:sz w:val="22"/>
          <w:szCs w:val="22"/>
        </w:rPr>
        <w:instrText xml:space="preserve"> SEQ Figure \* ARABIC </w:instrText>
      </w:r>
      <w:r w:rsidRPr="00121B00">
        <w:rPr>
          <w:b/>
          <w:bCs/>
          <w:i w:val="0"/>
          <w:iCs w:val="0"/>
          <w:sz w:val="22"/>
          <w:szCs w:val="22"/>
        </w:rPr>
        <w:fldChar w:fldCharType="separate"/>
      </w:r>
      <w:r w:rsidR="00A158CE">
        <w:rPr>
          <w:b/>
          <w:bCs/>
          <w:i w:val="0"/>
          <w:iCs w:val="0"/>
          <w:noProof/>
          <w:sz w:val="22"/>
          <w:szCs w:val="22"/>
        </w:rPr>
        <w:t>14</w:t>
      </w:r>
      <w:r w:rsidRPr="00121B00">
        <w:rPr>
          <w:b/>
          <w:bCs/>
          <w:i w:val="0"/>
          <w:iCs w:val="0"/>
          <w:sz w:val="22"/>
          <w:szCs w:val="22"/>
        </w:rPr>
        <w:fldChar w:fldCharType="end"/>
      </w:r>
      <w:r w:rsidRPr="00121B00">
        <w:rPr>
          <w:b/>
          <w:bCs/>
          <w:i w:val="0"/>
          <w:iCs w:val="0"/>
          <w:sz w:val="22"/>
          <w:szCs w:val="22"/>
        </w:rPr>
        <w:t xml:space="preserve">. </w:t>
      </w:r>
      <w:r w:rsidR="00A13591" w:rsidRPr="00656BC4">
        <w:rPr>
          <w:b/>
          <w:bCs/>
          <w:i w:val="0"/>
          <w:iCs w:val="0"/>
          <w:sz w:val="22"/>
        </w:rPr>
        <w:t>PTM</w:t>
      </w:r>
      <w:r w:rsidRPr="00121B00">
        <w:rPr>
          <w:b/>
          <w:bCs/>
          <w:i w:val="0"/>
          <w:iCs w:val="0"/>
          <w:sz w:val="22"/>
          <w:szCs w:val="22"/>
        </w:rPr>
        <w:t xml:space="preserve"> </w:t>
      </w:r>
      <w:proofErr w:type="gramStart"/>
      <w:r w:rsidRPr="00121B00">
        <w:rPr>
          <w:b/>
          <w:bCs/>
          <w:i w:val="0"/>
          <w:iCs w:val="0"/>
          <w:sz w:val="22"/>
          <w:szCs w:val="22"/>
        </w:rPr>
        <w:t>Service :</w:t>
      </w:r>
      <w:proofErr w:type="gramEnd"/>
      <w:r w:rsidRPr="00121B00">
        <w:rPr>
          <w:b/>
          <w:bCs/>
          <w:i w:val="0"/>
          <w:iCs w:val="0"/>
          <w:sz w:val="22"/>
          <w:szCs w:val="22"/>
        </w:rPr>
        <w:t xml:space="preserve"> Reviewing Auto Detection results</w:t>
      </w:r>
      <w:bookmarkEnd w:id="169"/>
    </w:p>
    <w:p w14:paraId="6617E2D8" w14:textId="33588E91" w:rsidR="004E2376" w:rsidRDefault="004E2376" w:rsidP="00165ED3">
      <w:pPr>
        <w:pStyle w:val="NormalLineSpacing"/>
      </w:pPr>
    </w:p>
    <w:p w14:paraId="676214C9" w14:textId="4256A39D" w:rsidR="004E2376" w:rsidRDefault="004E2376" w:rsidP="000C7978">
      <w:pPr>
        <w:pStyle w:val="ListParagraph"/>
        <w:numPr>
          <w:ilvl w:val="0"/>
          <w:numId w:val="29"/>
        </w:numPr>
      </w:pPr>
      <w:r w:rsidRPr="004E2376">
        <w:t>Perform clicks on any</w:t>
      </w:r>
      <w:r>
        <w:t xml:space="preserve"> top-level</w:t>
      </w:r>
      <w:r w:rsidRPr="004E2376">
        <w:t xml:space="preserve"> node to toggle the results and expose or hide result details, respectively.</w:t>
      </w:r>
    </w:p>
    <w:p w14:paraId="128093A6" w14:textId="77777777" w:rsidR="004E2376" w:rsidRDefault="0031144B" w:rsidP="004E2376">
      <w:pPr>
        <w:spacing w:before="0" w:after="0" w:line="240" w:lineRule="auto"/>
        <w:ind w:left="1080"/>
        <w:rPr>
          <w:rFonts w:eastAsia="Times New Roman" w:cs="Segoe UI"/>
          <w:szCs w:val="24"/>
          <w:lang w:val="en"/>
        </w:rPr>
      </w:pPr>
      <w:r w:rsidRPr="00EA3D86">
        <w:rPr>
          <w:rFonts w:eastAsia="Times New Roman" w:cs="Segoe UI"/>
          <w:b/>
          <w:bCs/>
          <w:szCs w:val="24"/>
          <w:lang w:val="en"/>
        </w:rPr>
        <w:t>Note</w:t>
      </w:r>
    </w:p>
    <w:p w14:paraId="46A162F0" w14:textId="3BF032D7" w:rsidR="006C426A" w:rsidRPr="00EA3D86" w:rsidRDefault="006C426A" w:rsidP="004E2376">
      <w:pPr>
        <w:spacing w:before="0" w:after="120" w:line="240" w:lineRule="auto"/>
        <w:ind w:left="1080"/>
        <w:rPr>
          <w:rFonts w:eastAsia="Times New Roman" w:cs="Segoe UI"/>
          <w:szCs w:val="24"/>
          <w:lang w:val="en"/>
        </w:rPr>
      </w:pPr>
      <w:r w:rsidRPr="00EA3D86">
        <w:rPr>
          <w:rFonts w:eastAsia="Times New Roman" w:cs="Segoe UI"/>
          <w:szCs w:val="24"/>
          <w:lang w:val="en"/>
        </w:rPr>
        <w:lastRenderedPageBreak/>
        <w:t xml:space="preserve">As you select different feature nodes, a </w:t>
      </w:r>
      <w:r w:rsidR="00165ED3">
        <w:rPr>
          <w:rFonts w:eastAsia="Times New Roman" w:cs="Segoe UI"/>
          <w:szCs w:val="24"/>
          <w:lang w:val="en"/>
        </w:rPr>
        <w:t>feature</w:t>
      </w:r>
      <w:r w:rsidR="00F92189" w:rsidRPr="00EA3D86">
        <w:rPr>
          <w:rFonts w:eastAsia="Times New Roman" w:cs="Segoe UI"/>
          <w:szCs w:val="24"/>
          <w:lang w:val="en"/>
        </w:rPr>
        <w:t xml:space="preserve"> </w:t>
      </w:r>
      <w:r w:rsidRPr="00EA3D86">
        <w:rPr>
          <w:rFonts w:eastAsia="Times New Roman" w:cs="Segoe UI"/>
          <w:szCs w:val="24"/>
          <w:lang w:val="en"/>
        </w:rPr>
        <w:t xml:space="preserve">description appears in the lower sector of the </w:t>
      </w:r>
      <w:r w:rsidRPr="00EA3D86">
        <w:rPr>
          <w:rFonts w:eastAsia="Times New Roman" w:cs="Segoe UI"/>
          <w:b/>
          <w:bCs/>
          <w:szCs w:val="24"/>
          <w:lang w:val="en"/>
        </w:rPr>
        <w:t xml:space="preserve">PTM </w:t>
      </w:r>
      <w:r w:rsidR="0031144B" w:rsidRPr="00EA3D86">
        <w:rPr>
          <w:rFonts w:eastAsia="Times New Roman" w:cs="Segoe UI"/>
          <w:b/>
          <w:bCs/>
          <w:szCs w:val="24"/>
          <w:lang w:val="en"/>
        </w:rPr>
        <w:t>Service</w:t>
      </w:r>
      <w:r w:rsidR="0031144B" w:rsidRPr="00EA3D86">
        <w:rPr>
          <w:rFonts w:eastAsia="Times New Roman" w:cs="Segoe UI"/>
          <w:szCs w:val="24"/>
          <w:lang w:val="en"/>
        </w:rPr>
        <w:t xml:space="preserve"> </w:t>
      </w:r>
      <w:r w:rsidRPr="00EA3D86">
        <w:rPr>
          <w:rFonts w:eastAsia="Times New Roman" w:cs="Segoe UI"/>
          <w:szCs w:val="24"/>
          <w:lang w:val="en"/>
        </w:rPr>
        <w:t>UI.</w:t>
      </w:r>
    </w:p>
    <w:p w14:paraId="3F36E380" w14:textId="314D0DF9" w:rsidR="009E7929" w:rsidRPr="009E7929" w:rsidRDefault="00236EDA" w:rsidP="000C7978">
      <w:pPr>
        <w:pStyle w:val="ListParagraph"/>
        <w:numPr>
          <w:ilvl w:val="0"/>
          <w:numId w:val="29"/>
        </w:numPr>
        <w:spacing w:before="0" w:after="150" w:line="240" w:lineRule="auto"/>
        <w:rPr>
          <w:rFonts w:eastAsia="Times New Roman" w:cs="Segoe UI"/>
          <w:szCs w:val="24"/>
          <w:lang w:val="en"/>
        </w:rPr>
      </w:pPr>
      <w:r w:rsidRPr="00165ED3">
        <w:rPr>
          <w:rFonts w:eastAsia="Times New Roman" w:cs="Segoe UI"/>
          <w:szCs w:val="24"/>
          <w:lang w:val="en"/>
        </w:rPr>
        <w:t xml:space="preserve">When your review is complete, </w:t>
      </w:r>
      <w:r w:rsidR="007B3D70">
        <w:rPr>
          <w:rFonts w:eastAsia="Times New Roman" w:cs="Segoe UI"/>
          <w:szCs w:val="24"/>
          <w:lang w:val="en"/>
        </w:rPr>
        <w:t>select</w:t>
      </w:r>
      <w:r w:rsidRPr="00165ED3">
        <w:rPr>
          <w:rFonts w:eastAsia="Times New Roman" w:cs="Segoe UI"/>
          <w:szCs w:val="24"/>
          <w:lang w:val="en"/>
        </w:rPr>
        <w:t xml:space="preserve"> </w:t>
      </w:r>
      <w:r w:rsidRPr="00165ED3">
        <w:rPr>
          <w:rFonts w:eastAsia="Times New Roman" w:cs="Segoe UI"/>
          <w:b/>
          <w:bCs/>
          <w:szCs w:val="24"/>
          <w:lang w:val="en"/>
        </w:rPr>
        <w:t>Next</w:t>
      </w:r>
      <w:r w:rsidR="0031144B" w:rsidRPr="00165ED3">
        <w:rPr>
          <w:rFonts w:eastAsia="Times New Roman" w:cs="Segoe UI"/>
          <w:szCs w:val="24"/>
          <w:lang w:val="en"/>
        </w:rPr>
        <w:t xml:space="preserve"> to display the </w:t>
      </w:r>
      <w:r w:rsidR="0031144B" w:rsidRPr="00165ED3">
        <w:rPr>
          <w:rFonts w:eastAsia="Times New Roman" w:cs="Segoe UI"/>
          <w:b/>
          <w:bCs/>
          <w:szCs w:val="24"/>
          <w:lang w:val="en"/>
        </w:rPr>
        <w:t xml:space="preserve">Filter Test Cases </w:t>
      </w:r>
      <w:r w:rsidR="0031144B" w:rsidRPr="00165ED3">
        <w:rPr>
          <w:rFonts w:eastAsia="Times New Roman" w:cs="Segoe UI"/>
          <w:szCs w:val="24"/>
          <w:lang w:val="en"/>
        </w:rPr>
        <w:t>page of the</w:t>
      </w:r>
      <w:r w:rsidR="0031144B" w:rsidRPr="00165ED3">
        <w:rPr>
          <w:rFonts w:eastAsia="Times New Roman" w:cs="Segoe UI"/>
          <w:b/>
          <w:bCs/>
          <w:szCs w:val="24"/>
          <w:lang w:val="en"/>
        </w:rPr>
        <w:t xml:space="preserve"> PTM Service</w:t>
      </w:r>
      <w:r w:rsidRPr="00165ED3">
        <w:rPr>
          <w:rFonts w:eastAsia="Times New Roman" w:cs="Segoe UI"/>
          <w:szCs w:val="24"/>
          <w:lang w:val="en"/>
        </w:rPr>
        <w:t>.</w:t>
      </w:r>
      <w:r w:rsidR="009E7929" w:rsidRPr="009E7929">
        <w:t xml:space="preserve"> </w:t>
      </w:r>
    </w:p>
    <w:p w14:paraId="5AD034CF" w14:textId="77777777" w:rsidR="009E7929" w:rsidRPr="009E7929" w:rsidRDefault="009E7929" w:rsidP="009E7929">
      <w:pPr>
        <w:pStyle w:val="NormalLineSpacing"/>
        <w:ind w:left="1080"/>
        <w:rPr>
          <w:lang w:val="en"/>
        </w:rPr>
      </w:pPr>
    </w:p>
    <w:p w14:paraId="30698443" w14:textId="2B521AA7" w:rsidR="009E7929" w:rsidRPr="009E7929" w:rsidRDefault="009E7929" w:rsidP="009E7929">
      <w:pPr>
        <w:pStyle w:val="ListParagraph"/>
        <w:rPr>
          <w:lang w:val="en"/>
        </w:rPr>
      </w:pPr>
      <w:r w:rsidRPr="005C568F">
        <w:rPr>
          <w:noProof/>
        </w:rPr>
        <w:drawing>
          <wp:inline distT="0" distB="0" distL="0" distR="0" wp14:anchorId="79078440" wp14:editId="4E9AFFBF">
            <wp:extent cx="272415" cy="184785"/>
            <wp:effectExtent l="0" t="0" r="0" b="5715"/>
            <wp:docPr id="61" name="Picture 61"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2415" cy="184785"/>
                    </a:xfrm>
                    <a:prstGeom prst="rect">
                      <a:avLst/>
                    </a:prstGeom>
                    <a:noFill/>
                    <a:ln>
                      <a:noFill/>
                    </a:ln>
                  </pic:spPr>
                </pic:pic>
              </a:graphicData>
            </a:graphic>
          </wp:inline>
        </w:drawing>
      </w:r>
      <w:r w:rsidRPr="009E7929">
        <w:rPr>
          <w:b/>
          <w:bCs/>
          <w:lang w:val="en"/>
        </w:rPr>
        <w:t>Important</w:t>
      </w:r>
    </w:p>
    <w:p w14:paraId="1886565A" w14:textId="77777777" w:rsidR="00523E09" w:rsidRDefault="009E7929" w:rsidP="009E7929">
      <w:pPr>
        <w:pStyle w:val="ListParagraph"/>
        <w:rPr>
          <w:lang w:val="en"/>
        </w:rPr>
      </w:pPr>
      <w:r w:rsidRPr="009E7929">
        <w:rPr>
          <w:lang w:val="en"/>
        </w:rPr>
        <w:t xml:space="preserve">Based on the outcome of the </w:t>
      </w:r>
      <w:r w:rsidRPr="009E7929">
        <w:rPr>
          <w:b/>
          <w:bCs/>
          <w:lang w:val="en"/>
        </w:rPr>
        <w:t>Auto Detect</w:t>
      </w:r>
      <w:r w:rsidRPr="009E7929">
        <w:rPr>
          <w:lang w:val="en"/>
        </w:rPr>
        <w:t xml:space="preserve"> process, the </w:t>
      </w:r>
      <w:r w:rsidRPr="009E7929">
        <w:rPr>
          <w:b/>
          <w:bCs/>
          <w:lang w:val="en"/>
        </w:rPr>
        <w:t>PTM Service</w:t>
      </w:r>
      <w:r w:rsidRPr="009E7929">
        <w:rPr>
          <w:lang w:val="en"/>
        </w:rPr>
        <w:t xml:space="preserve"> will initially display the default Test Cases that support the current configuration of the </w:t>
      </w:r>
      <w:r w:rsidRPr="009E7929">
        <w:rPr>
          <w:b/>
          <w:bCs/>
          <w:lang w:val="en"/>
        </w:rPr>
        <w:t>SUT</w:t>
      </w:r>
      <w:r w:rsidRPr="009E7929">
        <w:rPr>
          <w:lang w:val="en"/>
        </w:rPr>
        <w:t xml:space="preserve"> test environment on the </w:t>
      </w:r>
      <w:r w:rsidRPr="009E7929">
        <w:rPr>
          <w:b/>
          <w:bCs/>
          <w:lang w:val="en"/>
        </w:rPr>
        <w:t>Filter Test Case</w:t>
      </w:r>
      <w:r w:rsidRPr="009E7929">
        <w:rPr>
          <w:lang w:val="en"/>
        </w:rPr>
        <w:t xml:space="preserve"> page, including all supported SMB2 dialects. </w:t>
      </w:r>
    </w:p>
    <w:p w14:paraId="28AB3618" w14:textId="77777777" w:rsidR="00523E09" w:rsidRDefault="00523E09" w:rsidP="00523E09">
      <w:pPr>
        <w:pStyle w:val="NormalLineSpacing"/>
        <w:rPr>
          <w:lang w:val="en"/>
        </w:rPr>
      </w:pPr>
    </w:p>
    <w:p w14:paraId="25718204" w14:textId="16009E11" w:rsidR="009E7929" w:rsidRPr="003D2387" w:rsidRDefault="009E7929" w:rsidP="009E7929">
      <w:pPr>
        <w:pStyle w:val="ListParagraph"/>
        <w:rPr>
          <w:iCs/>
          <w:lang w:val="en"/>
        </w:rPr>
      </w:pPr>
      <w:r w:rsidRPr="009E7929">
        <w:rPr>
          <w:lang w:val="en"/>
        </w:rPr>
        <w:t xml:space="preserve">However, </w:t>
      </w:r>
      <w:r w:rsidR="0056335A">
        <w:rPr>
          <w:lang w:val="en"/>
        </w:rPr>
        <w:t xml:space="preserve">it is likely </w:t>
      </w:r>
      <w:r w:rsidRPr="009E7929">
        <w:rPr>
          <w:lang w:val="en"/>
        </w:rPr>
        <w:t xml:space="preserve">that you will be modifying the initial Test Case configuration for </w:t>
      </w:r>
      <w:r w:rsidR="0056335A">
        <w:rPr>
          <w:lang w:val="en"/>
        </w:rPr>
        <w:t xml:space="preserve">the </w:t>
      </w:r>
      <w:r w:rsidR="00DA4ABA">
        <w:t xml:space="preserve">tutorial </w:t>
      </w:r>
      <w:commentRangeStart w:id="170"/>
      <w:commentRangeEnd w:id="170"/>
      <w:r w:rsidR="00DA4ABA">
        <w:rPr>
          <w:rStyle w:val="CommentReference"/>
        </w:rPr>
        <w:commentReference w:id="170"/>
      </w:r>
      <w:r w:rsidRPr="009E7929">
        <w:rPr>
          <w:lang w:val="en"/>
        </w:rPr>
        <w:t>session environment</w:t>
      </w:r>
      <w:r w:rsidR="00047A4E">
        <w:rPr>
          <w:lang w:val="en"/>
        </w:rPr>
        <w:t>,</w:t>
      </w:r>
      <w:r w:rsidRPr="009E7929">
        <w:rPr>
          <w:lang w:val="en"/>
        </w:rPr>
        <w:t xml:space="preserve"> as specified by </w:t>
      </w:r>
      <w:r w:rsidR="00047A4E">
        <w:rPr>
          <w:lang w:val="en"/>
        </w:rPr>
        <w:t>your</w:t>
      </w:r>
      <w:r w:rsidRPr="009E7929">
        <w:rPr>
          <w:lang w:val="en"/>
        </w:rPr>
        <w:t xml:space="preserve"> </w:t>
      </w:r>
      <w:r w:rsidR="00950D66">
        <w:rPr>
          <w:lang w:val="en"/>
        </w:rPr>
        <w:t>i</w:t>
      </w:r>
      <w:r w:rsidR="00950D66" w:rsidRPr="009E7929">
        <w:rPr>
          <w:lang w:val="en"/>
        </w:rPr>
        <w:t>nstructor</w:t>
      </w:r>
      <w:r w:rsidRPr="009E7929">
        <w:rPr>
          <w:lang w:val="en"/>
        </w:rPr>
        <w:t>.</w:t>
      </w:r>
      <w:r w:rsidR="003D2387">
        <w:rPr>
          <w:lang w:val="en"/>
        </w:rPr>
        <w:t xml:space="preserve"> For example, your </w:t>
      </w:r>
      <w:r w:rsidR="00950D66">
        <w:rPr>
          <w:iCs/>
          <w:lang w:val="en"/>
        </w:rPr>
        <w:t>i</w:t>
      </w:r>
      <w:r w:rsidR="00950D66" w:rsidRPr="003D2387">
        <w:rPr>
          <w:iCs/>
          <w:lang w:val="en"/>
        </w:rPr>
        <w:t xml:space="preserve">nstructor </w:t>
      </w:r>
      <w:r w:rsidR="003D2387" w:rsidRPr="003D2387">
        <w:rPr>
          <w:iCs/>
          <w:lang w:val="en"/>
        </w:rPr>
        <w:t xml:space="preserve">may choose to run </w:t>
      </w:r>
      <w:r w:rsidR="003D2387">
        <w:rPr>
          <w:iCs/>
          <w:lang w:val="en"/>
        </w:rPr>
        <w:t xml:space="preserve">the Test Cases specified in section </w:t>
      </w:r>
      <w:hyperlink w:anchor="_Create_File_Demo" w:history="1">
        <w:r w:rsidR="003D2387" w:rsidRPr="0026685A">
          <w:rPr>
            <w:rStyle w:val="Hyperlink"/>
            <w:iCs/>
            <w:lang w:val="en"/>
          </w:rPr>
          <w:t>5.2 Create File Demo</w:t>
        </w:r>
      </w:hyperlink>
      <w:r w:rsidR="0026685A" w:rsidRPr="0026685A">
        <w:rPr>
          <w:iCs/>
          <w:lang w:val="en"/>
        </w:rPr>
        <w:t>.</w:t>
      </w:r>
    </w:p>
    <w:p w14:paraId="0464029A" w14:textId="77777777" w:rsidR="009E7929" w:rsidRPr="009E7929" w:rsidRDefault="009E7929" w:rsidP="009E7929">
      <w:pPr>
        <w:pStyle w:val="NormalLineSpacing"/>
        <w:rPr>
          <w:lang w:val="en"/>
        </w:rPr>
      </w:pPr>
    </w:p>
    <w:p w14:paraId="0DDD91AC" w14:textId="434F91B3" w:rsidR="00236EDA" w:rsidRPr="00160424" w:rsidDel="00694CDC" w:rsidRDefault="009E7929" w:rsidP="00DD1DD9">
      <w:pPr>
        <w:pStyle w:val="ListParagraph"/>
        <w:numPr>
          <w:ilvl w:val="0"/>
          <w:numId w:val="29"/>
        </w:numPr>
        <w:spacing w:before="0" w:after="150" w:line="240" w:lineRule="auto"/>
        <w:rPr>
          <w:del w:id="171" w:author="Abiodun Aremu" w:date="2023-08-30T12:20:00Z"/>
          <w:rFonts w:eastAsia="Times New Roman" w:cs="Segoe UI"/>
          <w:szCs w:val="24"/>
          <w:lang w:val="en"/>
        </w:rPr>
      </w:pPr>
      <w:r w:rsidRPr="009E7929">
        <w:t xml:space="preserve">In the </w:t>
      </w:r>
      <w:r w:rsidRPr="00694CDC">
        <w:rPr>
          <w:b/>
          <w:bCs/>
        </w:rPr>
        <w:t>Selected test cases</w:t>
      </w:r>
      <w:r w:rsidRPr="009E7929">
        <w:t xml:space="preserve"> pane on the </w:t>
      </w:r>
      <w:r w:rsidRPr="00694CDC">
        <w:rPr>
          <w:b/>
          <w:bCs/>
        </w:rPr>
        <w:t>Filter Test Case</w:t>
      </w:r>
      <w:r w:rsidRPr="009E7929">
        <w:t xml:space="preserve"> page of PTM Service shown in </w:t>
      </w:r>
      <w:r w:rsidR="002029E4">
        <w:t>the following figure (figure 15)</w:t>
      </w:r>
      <w:r w:rsidRPr="009E7929">
        <w:t xml:space="preserve"> observe the display of Test Cases. </w:t>
      </w:r>
      <w:r w:rsidR="00523E09">
        <w:t>Note that i</w:t>
      </w:r>
      <w:r w:rsidRPr="009E7929">
        <w:t xml:space="preserve">f the detection results show that your </w:t>
      </w:r>
      <w:r w:rsidRPr="00694CDC">
        <w:rPr>
          <w:b/>
          <w:bCs/>
        </w:rPr>
        <w:t>SUT</w:t>
      </w:r>
      <w:r w:rsidRPr="009E7929">
        <w:t xml:space="preserve"> </w:t>
      </w:r>
      <w:r w:rsidR="00D12D52" w:rsidRPr="009E7929">
        <w:t>does not support</w:t>
      </w:r>
      <w:r w:rsidRPr="009E7929">
        <w:t xml:space="preserve"> Test Cases for a particular feature, that feature name </w:t>
      </w:r>
      <w:r w:rsidR="00950D66">
        <w:t>or</w:t>
      </w:r>
      <w:r w:rsidRPr="009E7929">
        <w:t xml:space="preserve"> the Test Cases </w:t>
      </w:r>
      <w:r w:rsidR="00160424">
        <w:t>may</w:t>
      </w:r>
      <w:r w:rsidRPr="009E7929">
        <w:t xml:space="preserve"> be rendered in italics.</w:t>
      </w:r>
      <w:r w:rsidR="00160424">
        <w:t xml:space="preserve"> </w:t>
      </w:r>
      <w:commentRangeStart w:id="172"/>
      <w:commentRangeStart w:id="173"/>
      <w:del w:id="174" w:author="Abiodun Aremu" w:date="2023-08-30T12:20:00Z">
        <w:r w:rsidR="00950D66" w:rsidDel="00694CDC">
          <w:delText xml:space="preserve"> following</w:delText>
        </w:r>
      </w:del>
      <w:ins w:id="175" w:author="Joe Tornese" w:date="2023-08-22T16:35:00Z">
        <w:del w:id="176" w:author="Abiodun Aremu" w:date="2023-08-30T12:20:00Z">
          <w:r w:rsidR="00950D66" w:rsidDel="00694CDC">
            <w:delText>.</w:delText>
          </w:r>
        </w:del>
      </w:ins>
      <w:commentRangeEnd w:id="172"/>
      <w:del w:id="177" w:author="Abiodun Aremu" w:date="2023-08-30T12:20:00Z">
        <w:r w:rsidR="00950D66" w:rsidDel="00694CDC">
          <w:rPr>
            <w:rStyle w:val="CommentReference"/>
          </w:rPr>
          <w:commentReference w:id="172"/>
        </w:r>
        <w:commentRangeEnd w:id="173"/>
        <w:r w:rsidR="00694CDC" w:rsidDel="00694CDC">
          <w:rPr>
            <w:rStyle w:val="CommentReference"/>
          </w:rPr>
          <w:commentReference w:id="173"/>
        </w:r>
      </w:del>
    </w:p>
    <w:p w14:paraId="3A41AB62" w14:textId="05A0304A" w:rsidR="00930424" w:rsidDel="00694CDC" w:rsidRDefault="00930424" w:rsidP="00694CDC">
      <w:pPr>
        <w:pStyle w:val="NormalLineSpacing"/>
        <w:ind w:left="0"/>
        <w:rPr>
          <w:del w:id="178" w:author="Abiodun Aremu" w:date="2023-08-30T12:20:00Z"/>
        </w:rPr>
      </w:pPr>
    </w:p>
    <w:p w14:paraId="46B318BA" w14:textId="59F4D6D0" w:rsidR="00930424" w:rsidRDefault="00930424" w:rsidP="00930424">
      <w:pPr>
        <w:ind w:left="720"/>
        <w:rPr>
          <w:b/>
          <w:bCs/>
          <w:color w:val="44546A" w:themeColor="text2"/>
          <w:sz w:val="22"/>
        </w:rPr>
      </w:pPr>
      <w:r>
        <w:rPr>
          <w:b/>
          <w:bCs/>
          <w:noProof/>
          <w:color w:val="44546A" w:themeColor="text2"/>
          <w:sz w:val="22"/>
        </w:rPr>
        <w:drawing>
          <wp:inline distT="0" distB="0" distL="0" distR="0" wp14:anchorId="20E1DE4E" wp14:editId="4A2B6CA5">
            <wp:extent cx="6214909" cy="3128811"/>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214909" cy="3128811"/>
                    </a:xfrm>
                    <a:prstGeom prst="rect">
                      <a:avLst/>
                    </a:prstGeom>
                  </pic:spPr>
                </pic:pic>
              </a:graphicData>
            </a:graphic>
          </wp:inline>
        </w:drawing>
      </w:r>
    </w:p>
    <w:p w14:paraId="6650CC35" w14:textId="6D0DF9D8" w:rsidR="00930424" w:rsidRPr="00523E09" w:rsidRDefault="00523E09" w:rsidP="00523E09">
      <w:pPr>
        <w:pStyle w:val="Caption"/>
        <w:ind w:left="720"/>
        <w:rPr>
          <w:b/>
          <w:bCs/>
          <w:i w:val="0"/>
          <w:iCs w:val="0"/>
          <w:sz w:val="22"/>
          <w:szCs w:val="22"/>
        </w:rPr>
      </w:pPr>
      <w:bookmarkStart w:id="179" w:name="_Toc113037821"/>
      <w:r w:rsidRPr="00523E09">
        <w:rPr>
          <w:b/>
          <w:bCs/>
          <w:i w:val="0"/>
          <w:iCs w:val="0"/>
          <w:sz w:val="22"/>
          <w:szCs w:val="22"/>
        </w:rPr>
        <w:t xml:space="preserve">Figure </w:t>
      </w:r>
      <w:r w:rsidRPr="00523E09">
        <w:rPr>
          <w:b/>
          <w:bCs/>
          <w:i w:val="0"/>
          <w:iCs w:val="0"/>
          <w:sz w:val="22"/>
          <w:szCs w:val="22"/>
        </w:rPr>
        <w:fldChar w:fldCharType="begin"/>
      </w:r>
      <w:r w:rsidRPr="00523E09">
        <w:rPr>
          <w:b/>
          <w:bCs/>
          <w:i w:val="0"/>
          <w:iCs w:val="0"/>
          <w:sz w:val="22"/>
          <w:szCs w:val="22"/>
        </w:rPr>
        <w:instrText xml:space="preserve"> SEQ Figure \* ARABIC </w:instrText>
      </w:r>
      <w:r w:rsidRPr="00523E09">
        <w:rPr>
          <w:b/>
          <w:bCs/>
          <w:i w:val="0"/>
          <w:iCs w:val="0"/>
          <w:sz w:val="22"/>
          <w:szCs w:val="22"/>
        </w:rPr>
        <w:fldChar w:fldCharType="separate"/>
      </w:r>
      <w:r w:rsidR="00A158CE">
        <w:rPr>
          <w:b/>
          <w:bCs/>
          <w:i w:val="0"/>
          <w:iCs w:val="0"/>
          <w:noProof/>
          <w:sz w:val="22"/>
          <w:szCs w:val="22"/>
        </w:rPr>
        <w:t>15</w:t>
      </w:r>
      <w:r w:rsidRPr="00523E09">
        <w:rPr>
          <w:b/>
          <w:bCs/>
          <w:i w:val="0"/>
          <w:iCs w:val="0"/>
          <w:sz w:val="22"/>
          <w:szCs w:val="22"/>
        </w:rPr>
        <w:fldChar w:fldCharType="end"/>
      </w:r>
      <w:r w:rsidRPr="00523E09">
        <w:rPr>
          <w:b/>
          <w:bCs/>
          <w:i w:val="0"/>
          <w:iCs w:val="0"/>
          <w:sz w:val="22"/>
          <w:szCs w:val="22"/>
        </w:rPr>
        <w:t xml:space="preserve">. </w:t>
      </w:r>
      <w:r w:rsidR="00A13591" w:rsidRPr="00656BC4">
        <w:rPr>
          <w:b/>
          <w:bCs/>
          <w:i w:val="0"/>
          <w:iCs w:val="0"/>
          <w:sz w:val="22"/>
        </w:rPr>
        <w:t>PTM</w:t>
      </w:r>
      <w:r w:rsidRPr="00523E09">
        <w:rPr>
          <w:b/>
          <w:bCs/>
          <w:i w:val="0"/>
          <w:iCs w:val="0"/>
          <w:sz w:val="22"/>
          <w:szCs w:val="22"/>
        </w:rPr>
        <w:t xml:space="preserve"> </w:t>
      </w:r>
      <w:r w:rsidR="002F2C1E">
        <w:rPr>
          <w:b/>
          <w:bCs/>
          <w:i w:val="0"/>
          <w:iCs w:val="0"/>
          <w:sz w:val="22"/>
          <w:szCs w:val="22"/>
        </w:rPr>
        <w:t>Service</w:t>
      </w:r>
      <w:r w:rsidRPr="00523E09">
        <w:rPr>
          <w:b/>
          <w:bCs/>
          <w:i w:val="0"/>
          <w:iCs w:val="0"/>
          <w:sz w:val="22"/>
          <w:szCs w:val="22"/>
        </w:rPr>
        <w:t>: Filtering test cases</w:t>
      </w:r>
      <w:bookmarkEnd w:id="179"/>
    </w:p>
    <w:p w14:paraId="00850DA6" w14:textId="667F9CCC" w:rsidR="001551A2" w:rsidRPr="004A4840" w:rsidRDefault="00694CDC" w:rsidP="001551A2">
      <w:pPr>
        <w:pStyle w:val="ListParagraph"/>
        <w:spacing w:before="0" w:after="150" w:line="240" w:lineRule="auto"/>
        <w:rPr>
          <w:ins w:id="180" w:author="Abiodun Aremu" w:date="2023-08-21T19:41:00Z"/>
          <w:rFonts w:eastAsia="Times New Roman" w:cs="Segoe UI"/>
          <w:szCs w:val="24"/>
          <w:lang w:val="en"/>
        </w:rPr>
      </w:pPr>
      <w:ins w:id="181" w:author="Abiodun Aremu" w:date="2023-08-30T12:19:00Z">
        <w:r>
          <w:t>Alternatively, y</w:t>
        </w:r>
      </w:ins>
      <w:ins w:id="182" w:author="Abiodun Aremu" w:date="2023-08-21T19:41:00Z">
        <w:r w:rsidR="001551A2">
          <w:t xml:space="preserve">ou can also filter test cases using capabilities file by selecting desired capabilities file from the list of capabilities file shown in the “Using the following capabilities file” dropdown as shown in the </w:t>
        </w:r>
      </w:ins>
      <w:r w:rsidR="00950D66">
        <w:t xml:space="preserve">following </w:t>
      </w:r>
      <w:ins w:id="183" w:author="Abiodun Aremu" w:date="2023-08-21T19:41:00Z">
        <w:r w:rsidR="001551A2">
          <w:t>figure</w:t>
        </w:r>
      </w:ins>
      <w:r w:rsidR="00950D66">
        <w:t>.</w:t>
      </w:r>
    </w:p>
    <w:p w14:paraId="0B694DAF" w14:textId="77777777" w:rsidR="001551A2" w:rsidRPr="00A95BD0" w:rsidRDefault="001551A2" w:rsidP="001551A2">
      <w:pPr>
        <w:spacing w:before="0" w:after="150" w:line="240" w:lineRule="auto"/>
        <w:ind w:left="720"/>
        <w:rPr>
          <w:ins w:id="184" w:author="Abiodun Aremu" w:date="2023-08-21T19:41:00Z"/>
          <w:rFonts w:eastAsia="Times New Roman" w:cs="Segoe UI"/>
          <w:szCs w:val="24"/>
          <w:lang w:val="en"/>
        </w:rPr>
      </w:pPr>
      <w:ins w:id="185" w:author="Abiodun Aremu" w:date="2023-08-21T19:41:00Z">
        <w:r>
          <w:rPr>
            <w:rFonts w:eastAsia="Times New Roman" w:cs="Segoe UI"/>
            <w:noProof/>
            <w:szCs w:val="24"/>
            <w:lang w:val="en"/>
          </w:rPr>
          <w:lastRenderedPageBreak/>
          <w:drawing>
            <wp:inline distT="0" distB="0" distL="0" distR="0" wp14:anchorId="65B68018" wp14:editId="255CFA21">
              <wp:extent cx="6675120" cy="4030980"/>
              <wp:effectExtent l="0" t="0" r="0" b="7620"/>
              <wp:docPr id="1207585997" name="Picture 120758599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85997" name="Picture 8" descr="A screenshot of a computer&#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75120" cy="4030980"/>
                      </a:xfrm>
                      <a:prstGeom prst="rect">
                        <a:avLst/>
                      </a:prstGeom>
                    </pic:spPr>
                  </pic:pic>
                </a:graphicData>
              </a:graphic>
            </wp:inline>
          </w:drawing>
        </w:r>
      </w:ins>
    </w:p>
    <w:p w14:paraId="0DC99545" w14:textId="614801E0" w:rsidR="00201835" w:rsidRPr="00523E09" w:rsidRDefault="00201835" w:rsidP="00201835">
      <w:pPr>
        <w:pStyle w:val="Caption"/>
        <w:ind w:left="720"/>
        <w:rPr>
          <w:ins w:id="186" w:author="Abiodun Aremu" w:date="2023-08-22T16:40:00Z"/>
          <w:b/>
          <w:bCs/>
          <w:i w:val="0"/>
          <w:iCs w:val="0"/>
          <w:sz w:val="22"/>
          <w:szCs w:val="22"/>
        </w:rPr>
      </w:pPr>
      <w:ins w:id="187" w:author="Abiodun Aremu" w:date="2023-08-22T16:40:00Z">
        <w:r w:rsidRPr="00523E09">
          <w:rPr>
            <w:b/>
            <w:bCs/>
            <w:i w:val="0"/>
            <w:iCs w:val="0"/>
            <w:sz w:val="22"/>
            <w:szCs w:val="22"/>
          </w:rPr>
          <w:t xml:space="preserve">Figure </w:t>
        </w:r>
        <w:r>
          <w:rPr>
            <w:b/>
            <w:bCs/>
            <w:i w:val="0"/>
            <w:iCs w:val="0"/>
            <w:sz w:val="22"/>
            <w:szCs w:val="22"/>
          </w:rPr>
          <w:t>1</w:t>
        </w:r>
        <w:r w:rsidR="002215FF">
          <w:rPr>
            <w:b/>
            <w:bCs/>
            <w:i w:val="0"/>
            <w:iCs w:val="0"/>
            <w:sz w:val="22"/>
            <w:szCs w:val="22"/>
          </w:rPr>
          <w:t>6</w:t>
        </w:r>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Filtering test cases</w:t>
        </w:r>
        <w:r w:rsidR="002215FF">
          <w:rPr>
            <w:b/>
            <w:bCs/>
            <w:i w:val="0"/>
            <w:iCs w:val="0"/>
            <w:sz w:val="22"/>
            <w:szCs w:val="22"/>
          </w:rPr>
          <w:t xml:space="preserve"> using capabilities </w:t>
        </w:r>
        <w:proofErr w:type="gramStart"/>
        <w:r w:rsidR="002215FF">
          <w:rPr>
            <w:b/>
            <w:bCs/>
            <w:i w:val="0"/>
            <w:iCs w:val="0"/>
            <w:sz w:val="22"/>
            <w:szCs w:val="22"/>
          </w:rPr>
          <w:t>file</w:t>
        </w:r>
        <w:proofErr w:type="gramEnd"/>
      </w:ins>
    </w:p>
    <w:p w14:paraId="61D5E4C7" w14:textId="77777777" w:rsidR="001551A2" w:rsidRDefault="001551A2" w:rsidP="001551A2">
      <w:pPr>
        <w:pStyle w:val="NormalLineSpacing"/>
        <w:rPr>
          <w:ins w:id="188" w:author="Abiodun Aremu" w:date="2023-08-21T19:41:00Z"/>
        </w:rPr>
      </w:pPr>
    </w:p>
    <w:p w14:paraId="07191DD3" w14:textId="77777777" w:rsidR="00A5448E" w:rsidRDefault="00A5448E" w:rsidP="00930424">
      <w:pPr>
        <w:pStyle w:val="NormalLineSpacing"/>
        <w:ind w:left="0"/>
        <w:rPr>
          <w:lang w:val="en"/>
        </w:rPr>
      </w:pPr>
    </w:p>
    <w:p w14:paraId="27DA51AF" w14:textId="579E352F" w:rsidR="00777E9A" w:rsidRPr="00A5448E" w:rsidRDefault="00777E9A" w:rsidP="00DD0EED">
      <w:pPr>
        <w:pStyle w:val="Normal3"/>
        <w:spacing w:after="0"/>
        <w:ind w:left="1440"/>
        <w:rPr>
          <w:lang w:val="en"/>
        </w:rPr>
      </w:pPr>
      <w:r w:rsidRPr="00777E9A">
        <w:rPr>
          <w:noProof/>
          <w:lang w:val="en"/>
        </w:rPr>
        <w:drawing>
          <wp:inline distT="0" distB="0" distL="0" distR="0" wp14:anchorId="26B5CF31" wp14:editId="22DB7181">
            <wp:extent cx="228600" cy="152400"/>
            <wp:effectExtent l="0" t="0" r="0" b="0"/>
            <wp:docPr id="24" name="Picture 24" descr="https://github.com/Microsoft/WindowsProtocolTestSuites/raw/staging/TestSuites/FileServer/docs/image/FileServerUserGuide/image1.png">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github.com/Microsoft/WindowsProtocolTestSuites/raw/staging/TestSuites/FileServer/docs/image/FileServerUserGuide/image1.png">
                      <a:hlinkClick r:id="rId45" tgtFrame="_blank"/>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Pr="00A5448E">
        <w:rPr>
          <w:b/>
          <w:lang w:val="en"/>
        </w:rPr>
        <w:t>More Information</w:t>
      </w:r>
    </w:p>
    <w:p w14:paraId="45807510" w14:textId="2BFA6070" w:rsidR="00F318DD" w:rsidRDefault="00777E9A" w:rsidP="00DD0EED">
      <w:pPr>
        <w:pStyle w:val="Normal3"/>
        <w:spacing w:before="0" w:line="240" w:lineRule="auto"/>
        <w:ind w:left="1440"/>
        <w:rPr>
          <w:rStyle w:val="Hyperlink"/>
          <w:lang w:val="en"/>
        </w:rPr>
      </w:pPr>
      <w:r w:rsidRPr="00A5448E">
        <w:rPr>
          <w:lang w:val="en"/>
        </w:rPr>
        <w:t xml:space="preserve">If you </w:t>
      </w:r>
      <w:r w:rsidR="006E2145">
        <w:rPr>
          <w:lang w:val="en"/>
        </w:rPr>
        <w:t>want</w:t>
      </w:r>
      <w:r w:rsidRPr="00A5448E">
        <w:rPr>
          <w:lang w:val="en"/>
        </w:rPr>
        <w:t xml:space="preserve"> to know more about the functions of </w:t>
      </w:r>
      <w:r w:rsidR="006E2145">
        <w:rPr>
          <w:lang w:val="en"/>
        </w:rPr>
        <w:t>specific</w:t>
      </w:r>
      <w:r w:rsidRPr="00A5448E">
        <w:rPr>
          <w:lang w:val="en"/>
        </w:rPr>
        <w:t xml:space="preserve"> Test Cases, you can read</w:t>
      </w:r>
      <w:r w:rsidR="00AB0F4D">
        <w:rPr>
          <w:lang w:val="en"/>
        </w:rPr>
        <w:t xml:space="preserve"> </w:t>
      </w:r>
      <w:r w:rsidRPr="00A5448E">
        <w:rPr>
          <w:lang w:val="en"/>
        </w:rPr>
        <w:t>description</w:t>
      </w:r>
      <w:r w:rsidR="00AB0F4D">
        <w:rPr>
          <w:lang w:val="en"/>
        </w:rPr>
        <w:t>s</w:t>
      </w:r>
      <w:r w:rsidRPr="00A5448E">
        <w:rPr>
          <w:lang w:val="en"/>
        </w:rPr>
        <w:t xml:space="preserve"> in the </w:t>
      </w:r>
      <w:hyperlink r:id="rId46" w:history="1">
        <w:r w:rsidRPr="00A5448E">
          <w:rPr>
            <w:rStyle w:val="Hyperlink"/>
            <w:lang w:val="en"/>
          </w:rPr>
          <w:t>File Server Protocol Family Test Design Specification</w:t>
        </w:r>
      </w:hyperlink>
      <w:r w:rsidR="00DD0EED">
        <w:rPr>
          <w:rStyle w:val="Hyperlink"/>
          <w:lang w:val="en"/>
        </w:rPr>
        <w:t>.</w:t>
      </w:r>
    </w:p>
    <w:p w14:paraId="3F52841A" w14:textId="77777777" w:rsidR="00585554" w:rsidRDefault="00585554" w:rsidP="00585554">
      <w:pPr>
        <w:pStyle w:val="NormalLineSpacing"/>
        <w:rPr>
          <w:lang w:val="en"/>
        </w:rPr>
      </w:pPr>
    </w:p>
    <w:p w14:paraId="47D40008" w14:textId="413394D0" w:rsidR="004E2F84" w:rsidRDefault="00DD0EED" w:rsidP="000C7978">
      <w:pPr>
        <w:pStyle w:val="ListParagraph"/>
        <w:numPr>
          <w:ilvl w:val="0"/>
          <w:numId w:val="29"/>
        </w:numPr>
      </w:pPr>
      <w:r w:rsidRPr="00DD0EED">
        <w:t xml:space="preserve">In </w:t>
      </w:r>
      <w:proofErr w:type="gramStart"/>
      <w:r w:rsidRPr="00DD0EED">
        <w:t xml:space="preserve">the </w:t>
      </w:r>
      <w:r w:rsidRPr="00DD0EED">
        <w:rPr>
          <w:b/>
          <w:bCs/>
        </w:rPr>
        <w:t>Priority</w:t>
      </w:r>
      <w:proofErr w:type="gramEnd"/>
      <w:r w:rsidRPr="00DD0EED">
        <w:t xml:space="preserve">, </w:t>
      </w:r>
      <w:r w:rsidRPr="00DD0EED">
        <w:rPr>
          <w:b/>
          <w:bCs/>
        </w:rPr>
        <w:t>SMB Dialect</w:t>
      </w:r>
      <w:r w:rsidRPr="00DD0EED">
        <w:t xml:space="preserve">, and </w:t>
      </w:r>
      <w:r w:rsidRPr="00DD0EED">
        <w:rPr>
          <w:b/>
          <w:bCs/>
        </w:rPr>
        <w:t>Feature</w:t>
      </w:r>
      <w:r w:rsidRPr="00DD0EED">
        <w:t xml:space="preserve"> panes on the </w:t>
      </w:r>
      <w:r w:rsidRPr="00DD0EED">
        <w:rPr>
          <w:b/>
          <w:bCs/>
        </w:rPr>
        <w:t>Filter Test Case</w:t>
      </w:r>
      <w:r w:rsidRPr="00DD0EED">
        <w:t xml:space="preserve"> page, you will manually select or unselect </w:t>
      </w:r>
      <w:r w:rsidR="00585554">
        <w:t xml:space="preserve">(filter) </w:t>
      </w:r>
      <w:r w:rsidRPr="00DD0EED">
        <w:t xml:space="preserve">Test Cases as guided by your </w:t>
      </w:r>
      <w:r w:rsidR="00DA4ABA">
        <w:t xml:space="preserve">tutorial </w:t>
      </w:r>
      <w:commentRangeStart w:id="189"/>
      <w:commentRangeEnd w:id="189"/>
      <w:r w:rsidR="00DA4ABA">
        <w:rPr>
          <w:rStyle w:val="CommentReference"/>
        </w:rPr>
        <w:commentReference w:id="189"/>
      </w:r>
      <w:r w:rsidR="00DA4ABA">
        <w:t>instructor</w:t>
      </w:r>
      <w:r w:rsidRPr="00DD0EED">
        <w:t>.</w:t>
      </w:r>
      <w:del w:id="190" w:author="Joe Tornese" w:date="2023-08-22T12:39:00Z">
        <w:r w:rsidRPr="00DD0EED" w:rsidDel="00DA4ABA">
          <w:delText xml:space="preserve"> </w:delText>
        </w:r>
      </w:del>
      <w:r w:rsidRPr="00DD0EED">
        <w:t xml:space="preserve"> </w:t>
      </w:r>
      <w:r w:rsidR="00523E09">
        <w:t xml:space="preserve">For </w:t>
      </w:r>
      <w:r w:rsidR="00452D61">
        <w:t>brevity in this</w:t>
      </w:r>
      <w:r w:rsidR="00523E09">
        <w:t xml:space="preserve"> </w:t>
      </w:r>
      <w:r w:rsidR="00DA4ABA">
        <w:t xml:space="preserve">tutorial </w:t>
      </w:r>
      <w:commentRangeStart w:id="191"/>
      <w:commentRangeEnd w:id="191"/>
      <w:r w:rsidR="00DA4ABA">
        <w:rPr>
          <w:rStyle w:val="CommentReference"/>
        </w:rPr>
        <w:commentReference w:id="191"/>
      </w:r>
      <w:r w:rsidR="00452D61">
        <w:t>session</w:t>
      </w:r>
      <w:r w:rsidR="00523E09">
        <w:t>, y</w:t>
      </w:r>
      <w:r w:rsidRPr="00DD0EED">
        <w:t xml:space="preserve">ou will </w:t>
      </w:r>
      <w:r w:rsidR="00452D61">
        <w:t xml:space="preserve">typically </w:t>
      </w:r>
      <w:r w:rsidRPr="00DD0EED">
        <w:t>configur</w:t>
      </w:r>
      <w:r w:rsidR="00452D61">
        <w:t>e</w:t>
      </w:r>
      <w:r w:rsidRPr="00DD0EED">
        <w:t xml:space="preserve"> the </w:t>
      </w:r>
      <w:r w:rsidRPr="00452D61">
        <w:rPr>
          <w:b/>
          <w:bCs/>
        </w:rPr>
        <w:t>PTM Service</w:t>
      </w:r>
      <w:r>
        <w:t xml:space="preserve"> </w:t>
      </w:r>
      <w:r w:rsidRPr="00DD0EED">
        <w:t xml:space="preserve">to run the Test Cases associated with all </w:t>
      </w:r>
      <w:r w:rsidRPr="00DA0D37">
        <w:rPr>
          <w:b/>
          <w:bCs/>
        </w:rPr>
        <w:t xml:space="preserve">SMB2 </w:t>
      </w:r>
      <w:r w:rsidR="00DA0D37" w:rsidRPr="00DA0D37">
        <w:rPr>
          <w:b/>
          <w:bCs/>
        </w:rPr>
        <w:t>D</w:t>
      </w:r>
      <w:r w:rsidRPr="00DA0D37">
        <w:rPr>
          <w:b/>
          <w:bCs/>
        </w:rPr>
        <w:t>ialects</w:t>
      </w:r>
      <w:r w:rsidRPr="00DD0EED">
        <w:t xml:space="preserve">, those in the </w:t>
      </w:r>
      <w:r w:rsidRPr="00DD0EED">
        <w:rPr>
          <w:b/>
          <w:bCs/>
        </w:rPr>
        <w:t>BVT</w:t>
      </w:r>
      <w:r w:rsidRPr="00DD0EED">
        <w:t xml:space="preserve"> category, and a few others. </w:t>
      </w:r>
    </w:p>
    <w:p w14:paraId="71E1B758" w14:textId="77777777" w:rsidR="004E2F84" w:rsidRDefault="004E2F84" w:rsidP="004E2F84">
      <w:pPr>
        <w:pStyle w:val="NormalLineSpacing"/>
      </w:pPr>
    </w:p>
    <w:p w14:paraId="0B6FE127" w14:textId="5A448611" w:rsidR="00DD0EED" w:rsidRPr="005103A5" w:rsidRDefault="00DD0EED" w:rsidP="004E2F84">
      <w:pPr>
        <w:pStyle w:val="ListParagraph"/>
        <w:rPr>
          <w:i/>
        </w:rPr>
      </w:pPr>
      <w:r w:rsidRPr="00DD0EED">
        <w:t>You should end up with</w:t>
      </w:r>
      <w:r w:rsidR="00452D61">
        <w:t xml:space="preserve"> a specified </w:t>
      </w:r>
      <w:r w:rsidR="005A6456" w:rsidRPr="005A6456">
        <w:t>number of</w:t>
      </w:r>
      <w:r w:rsidRPr="00DD0EED">
        <w:t xml:space="preserve"> tests when complete</w:t>
      </w:r>
      <w:r w:rsidR="00452D61">
        <w:t xml:space="preserve">, as indicated by the </w:t>
      </w:r>
      <w:r w:rsidR="0025114E">
        <w:t>instructor</w:t>
      </w:r>
      <w:r w:rsidR="00742E33">
        <w:t>.</w:t>
      </w:r>
      <w:r w:rsidRPr="00DD0EED">
        <w:t xml:space="preserve"> This </w:t>
      </w:r>
      <w:r w:rsidR="0025114E" w:rsidRPr="00DD0EED">
        <w:t>ensures</w:t>
      </w:r>
      <w:r w:rsidRPr="00DD0EED">
        <w:t xml:space="preserve"> that you will be running the recommended Test Cases for this </w:t>
      </w:r>
      <w:r w:rsidR="00DA4ABA">
        <w:t xml:space="preserve">tutorial </w:t>
      </w:r>
      <w:commentRangeStart w:id="192"/>
      <w:commentRangeEnd w:id="192"/>
      <w:r w:rsidR="00DA4ABA">
        <w:rPr>
          <w:rStyle w:val="CommentReference"/>
        </w:rPr>
        <w:commentReference w:id="192"/>
      </w:r>
      <w:proofErr w:type="gramStart"/>
      <w:r w:rsidR="00742E33">
        <w:t>in order to</w:t>
      </w:r>
      <w:proofErr w:type="gramEnd"/>
      <w:r w:rsidR="00742E33">
        <w:t xml:space="preserve"> focus on a specific test configuration to obtain a specific test result for analysis</w:t>
      </w:r>
      <w:r w:rsidR="00742E33" w:rsidRPr="00DD0EED">
        <w:t>.</w:t>
      </w:r>
      <w:r w:rsidR="005103A5">
        <w:t xml:space="preserve"> For example, your Instructor may have chosen to run the demo described in section </w:t>
      </w:r>
      <w:hyperlink w:anchor="_Create_File_Tutorial" w:history="1">
        <w:r w:rsidR="005103A5" w:rsidRPr="00B93031">
          <w:rPr>
            <w:rStyle w:val="Hyperlink"/>
          </w:rPr>
          <w:t>5.2 Create File Demo</w:t>
        </w:r>
      </w:hyperlink>
      <w:r w:rsidR="005103A5">
        <w:t>.</w:t>
      </w:r>
    </w:p>
    <w:p w14:paraId="05EA650D" w14:textId="77777777" w:rsidR="00452D61" w:rsidRDefault="00452D61" w:rsidP="004E2F84">
      <w:pPr>
        <w:pStyle w:val="ListParagraph"/>
      </w:pPr>
    </w:p>
    <w:p w14:paraId="218FFE48" w14:textId="37B43A0F" w:rsidR="00452D61" w:rsidRPr="00DD0EED" w:rsidRDefault="007B3D70" w:rsidP="004E2F84">
      <w:pPr>
        <w:pStyle w:val="ListParagraph"/>
      </w:pPr>
      <w:r>
        <w:t xml:space="preserve">Select </w:t>
      </w:r>
      <w:r w:rsidR="00452D61" w:rsidRPr="00452D61">
        <w:rPr>
          <w:b/>
          <w:bCs/>
        </w:rPr>
        <w:t>Next</w:t>
      </w:r>
      <w:r w:rsidR="00452D61">
        <w:t xml:space="preserve"> when complete to display the </w:t>
      </w:r>
      <w:r w:rsidR="00452D61" w:rsidRPr="002F0B65">
        <w:rPr>
          <w:b/>
          <w:bCs/>
        </w:rPr>
        <w:t>Configure Test Cases</w:t>
      </w:r>
      <w:r w:rsidR="00452D61">
        <w:t xml:space="preserve"> page of the </w:t>
      </w:r>
      <w:r w:rsidR="00452D61" w:rsidRPr="00452D61">
        <w:rPr>
          <w:b/>
          <w:bCs/>
        </w:rPr>
        <w:t>PTM Service</w:t>
      </w:r>
      <w:r w:rsidR="00452D61">
        <w:t>.</w:t>
      </w:r>
    </w:p>
    <w:p w14:paraId="1F2CC881" w14:textId="7FD8D1D6" w:rsidR="00AE7DC6" w:rsidRPr="00DD0EED" w:rsidRDefault="00AE7DC6" w:rsidP="00DA0D37">
      <w:pPr>
        <w:pStyle w:val="NormalLineSpacing"/>
      </w:pPr>
    </w:p>
    <w:p w14:paraId="3BF6FC66" w14:textId="18B2D635" w:rsidR="0013102A" w:rsidRPr="0013102A" w:rsidRDefault="0013102A" w:rsidP="000C7978">
      <w:pPr>
        <w:pStyle w:val="ListParagraph0"/>
        <w:numPr>
          <w:ilvl w:val="0"/>
          <w:numId w:val="26"/>
        </w:numPr>
        <w:spacing w:before="0" w:after="0"/>
        <w:rPr>
          <w:b/>
          <w:bCs/>
        </w:rPr>
      </w:pPr>
      <w:r w:rsidRPr="0013102A">
        <w:rPr>
          <w:b/>
          <w:bCs/>
        </w:rPr>
        <w:t>Note</w:t>
      </w:r>
    </w:p>
    <w:p w14:paraId="205F0945" w14:textId="193FC392" w:rsidR="00236EDA" w:rsidRPr="00585554" w:rsidRDefault="0013102A" w:rsidP="00585554">
      <w:pPr>
        <w:pStyle w:val="ListParagraph0"/>
        <w:spacing w:before="60"/>
        <w:ind w:left="1368"/>
      </w:pPr>
      <w:r>
        <w:t xml:space="preserve">The </w:t>
      </w:r>
      <w:r w:rsidR="00E84430">
        <w:t>‘</w:t>
      </w:r>
      <w:r>
        <w:t>BVT</w:t>
      </w:r>
      <w:r w:rsidR="00E84430">
        <w:t>’</w:t>
      </w:r>
      <w:r>
        <w:t xml:space="preserve"> </w:t>
      </w:r>
      <w:r w:rsidR="00E84430">
        <w:t xml:space="preserve">test </w:t>
      </w:r>
      <w:r>
        <w:t xml:space="preserve">category name is used to infer the most important tests run by </w:t>
      </w:r>
      <w:r w:rsidRPr="00585554">
        <w:rPr>
          <w:b/>
          <w:bCs/>
        </w:rPr>
        <w:t>PTM</w:t>
      </w:r>
      <w:r w:rsidR="00DA0D37" w:rsidRPr="00585554">
        <w:rPr>
          <w:b/>
          <w:bCs/>
        </w:rPr>
        <w:t xml:space="preserve"> Service</w:t>
      </w:r>
      <w:r w:rsidR="005D0499">
        <w:t xml:space="preserve">, as these are basic tests that include </w:t>
      </w:r>
      <w:r w:rsidR="002C633E">
        <w:t>confirming</w:t>
      </w:r>
      <w:r w:rsidR="005D0499">
        <w:t xml:space="preserve"> the SUT environment for test readiness</w:t>
      </w:r>
      <w:r>
        <w:t>.</w:t>
      </w:r>
    </w:p>
    <w:p w14:paraId="5152061E" w14:textId="4F004861" w:rsidR="004E2F84" w:rsidRPr="0030311A" w:rsidRDefault="00236EDA" w:rsidP="0030311A">
      <w:pPr>
        <w:numPr>
          <w:ilvl w:val="0"/>
          <w:numId w:val="13"/>
        </w:numPr>
        <w:spacing w:before="0" w:after="150" w:line="240" w:lineRule="auto"/>
        <w:rPr>
          <w:rFonts w:eastAsia="Times New Roman" w:cs="Segoe UI"/>
          <w:szCs w:val="24"/>
          <w:lang w:val="en"/>
        </w:rPr>
      </w:pPr>
      <w:bookmarkStart w:id="193" w:name="step10PTM"/>
      <w:r w:rsidRPr="0017106A">
        <w:rPr>
          <w:rFonts w:eastAsia="Times New Roman" w:cs="Segoe UI"/>
          <w:szCs w:val="24"/>
          <w:lang w:val="en"/>
        </w:rPr>
        <w:lastRenderedPageBreak/>
        <w:t xml:space="preserve">On the </w:t>
      </w:r>
      <w:r w:rsidRPr="0017106A">
        <w:rPr>
          <w:rFonts w:eastAsia="Times New Roman" w:cs="Segoe UI"/>
          <w:b/>
          <w:bCs/>
          <w:szCs w:val="24"/>
          <w:lang w:val="en"/>
        </w:rPr>
        <w:t xml:space="preserve">Configure </w:t>
      </w:r>
      <w:r w:rsidR="00C073AD">
        <w:rPr>
          <w:rFonts w:eastAsia="Times New Roman" w:cs="Segoe UI"/>
          <w:b/>
          <w:bCs/>
          <w:szCs w:val="24"/>
          <w:lang w:val="en"/>
        </w:rPr>
        <w:t>T</w:t>
      </w:r>
      <w:r w:rsidRPr="0017106A">
        <w:rPr>
          <w:rFonts w:eastAsia="Times New Roman" w:cs="Segoe UI"/>
          <w:b/>
          <w:bCs/>
          <w:szCs w:val="24"/>
          <w:lang w:val="en"/>
        </w:rPr>
        <w:t xml:space="preserve">est </w:t>
      </w:r>
      <w:r w:rsidR="00C073AD">
        <w:rPr>
          <w:rFonts w:eastAsia="Times New Roman" w:cs="Segoe UI"/>
          <w:b/>
          <w:bCs/>
          <w:szCs w:val="24"/>
          <w:lang w:val="en"/>
        </w:rPr>
        <w:t>C</w:t>
      </w:r>
      <w:r w:rsidRPr="0017106A">
        <w:rPr>
          <w:rFonts w:eastAsia="Times New Roman" w:cs="Segoe UI"/>
          <w:b/>
          <w:bCs/>
          <w:szCs w:val="24"/>
          <w:lang w:val="en"/>
        </w:rPr>
        <w:t>ase</w:t>
      </w:r>
      <w:r w:rsidR="00C073AD">
        <w:rPr>
          <w:rFonts w:eastAsia="Times New Roman" w:cs="Segoe UI"/>
          <w:b/>
          <w:bCs/>
          <w:szCs w:val="24"/>
          <w:lang w:val="en"/>
        </w:rPr>
        <w:t>s</w:t>
      </w:r>
      <w:r w:rsidRPr="0017106A">
        <w:rPr>
          <w:rFonts w:eastAsia="Times New Roman" w:cs="Segoe UI"/>
          <w:b/>
          <w:bCs/>
          <w:szCs w:val="24"/>
          <w:lang w:val="en"/>
        </w:rPr>
        <w:t xml:space="preserve"> </w:t>
      </w:r>
      <w:bookmarkEnd w:id="193"/>
      <w:r w:rsidR="00004885">
        <w:rPr>
          <w:rFonts w:eastAsia="Times New Roman" w:cs="Segoe UI"/>
          <w:szCs w:val="24"/>
          <w:lang w:val="en"/>
        </w:rPr>
        <w:t>page</w:t>
      </w:r>
      <w:r w:rsidR="00004885" w:rsidRPr="0017106A">
        <w:rPr>
          <w:rFonts w:eastAsia="Times New Roman" w:cs="Segoe UI"/>
          <w:szCs w:val="24"/>
          <w:lang w:val="en"/>
        </w:rPr>
        <w:t xml:space="preserve"> </w:t>
      </w:r>
      <w:r w:rsidRPr="0017106A">
        <w:rPr>
          <w:rFonts w:eastAsia="Times New Roman" w:cs="Segoe UI"/>
          <w:szCs w:val="24"/>
          <w:lang w:val="en"/>
        </w:rPr>
        <w:t>of</w:t>
      </w:r>
      <w:r w:rsidR="004232A4">
        <w:rPr>
          <w:rFonts w:eastAsia="Times New Roman" w:cs="Segoe UI"/>
          <w:szCs w:val="24"/>
          <w:lang w:val="en"/>
        </w:rPr>
        <w:t xml:space="preserve"> the</w:t>
      </w:r>
      <w:r w:rsidRPr="0017106A">
        <w:rPr>
          <w:rFonts w:eastAsia="Times New Roman" w:cs="Segoe UI"/>
          <w:szCs w:val="24"/>
          <w:lang w:val="en"/>
        </w:rPr>
        <w:t xml:space="preserve"> </w:t>
      </w:r>
      <w:r w:rsidR="00004885">
        <w:rPr>
          <w:rFonts w:eastAsia="Times New Roman" w:cs="Segoe UI"/>
          <w:b/>
          <w:szCs w:val="24"/>
          <w:lang w:val="en"/>
        </w:rPr>
        <w:t>PTM Service</w:t>
      </w:r>
      <w:r w:rsidRPr="0017106A">
        <w:rPr>
          <w:rFonts w:eastAsia="Times New Roman" w:cs="Segoe UI"/>
          <w:szCs w:val="24"/>
          <w:lang w:val="en"/>
        </w:rPr>
        <w:t xml:space="preserve"> </w:t>
      </w:r>
      <w:r w:rsidR="002029E4">
        <w:rPr>
          <w:rFonts w:eastAsia="Times New Roman" w:cs="Segoe UI"/>
          <w:szCs w:val="24"/>
          <w:lang w:val="en"/>
        </w:rPr>
        <w:t xml:space="preserve">as </w:t>
      </w:r>
      <w:r w:rsidR="0024443C">
        <w:rPr>
          <w:rFonts w:eastAsia="Times New Roman" w:cs="Segoe UI"/>
          <w:szCs w:val="24"/>
          <w:lang w:val="en"/>
        </w:rPr>
        <w:t xml:space="preserve">shown in the </w:t>
      </w:r>
      <w:r w:rsidR="002029E4">
        <w:rPr>
          <w:rFonts w:eastAsia="Times New Roman" w:cs="Segoe UI"/>
          <w:szCs w:val="24"/>
          <w:lang w:val="en"/>
        </w:rPr>
        <w:t>following figure,</w:t>
      </w:r>
      <w:r w:rsidR="0024443C">
        <w:rPr>
          <w:rFonts w:eastAsia="Times New Roman" w:cs="Segoe UI"/>
          <w:szCs w:val="24"/>
          <w:lang w:val="en"/>
        </w:rPr>
        <w:t xml:space="preserve"> </w:t>
      </w:r>
      <w:r w:rsidRPr="0017106A">
        <w:rPr>
          <w:rFonts w:eastAsia="Times New Roman" w:cs="Segoe UI"/>
          <w:szCs w:val="24"/>
          <w:lang w:val="en"/>
        </w:rPr>
        <w:t xml:space="preserve">verify the correctness of the default property values that were set for the specified </w:t>
      </w:r>
      <w:r w:rsidRPr="0017106A">
        <w:rPr>
          <w:rFonts w:eastAsia="Times New Roman" w:cs="Segoe UI"/>
          <w:b/>
          <w:szCs w:val="24"/>
          <w:lang w:val="en"/>
        </w:rPr>
        <w:t>Groups</w:t>
      </w:r>
      <w:r w:rsidRPr="0017106A">
        <w:rPr>
          <w:rFonts w:eastAsia="Times New Roman" w:cs="Segoe UI"/>
          <w:szCs w:val="24"/>
          <w:lang w:val="en"/>
        </w:rPr>
        <w:t xml:space="preserve">, with respect to your detection results. Note that you can edit the values if necessary. </w:t>
      </w:r>
    </w:p>
    <w:p w14:paraId="49354D0F" w14:textId="05AA8F6C" w:rsidR="004E2F84" w:rsidRDefault="00F514FD" w:rsidP="004E2F84">
      <w:pPr>
        <w:spacing w:after="0"/>
        <w:ind w:left="720"/>
        <w:rPr>
          <w:rFonts w:eastAsia="Times New Roman" w:cs="Segoe UI"/>
          <w:b/>
          <w:noProof/>
          <w:szCs w:val="24"/>
          <w:lang w:val="en"/>
        </w:rPr>
      </w:pPr>
      <w:r>
        <w:rPr>
          <w:rFonts w:eastAsia="Times New Roman" w:cs="Segoe UI"/>
          <w:b/>
          <w:noProof/>
          <w:szCs w:val="24"/>
          <w:lang w:val="en"/>
        </w:rPr>
        <w:drawing>
          <wp:inline distT="0" distB="0" distL="0" distR="0" wp14:anchorId="7B4CD329" wp14:editId="0745CA20">
            <wp:extent cx="6157326" cy="3096666"/>
            <wp:effectExtent l="0" t="0" r="0" b="889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157326" cy="3096666"/>
                    </a:xfrm>
                    <a:prstGeom prst="rect">
                      <a:avLst/>
                    </a:prstGeom>
                  </pic:spPr>
                </pic:pic>
              </a:graphicData>
            </a:graphic>
          </wp:inline>
        </w:drawing>
      </w:r>
    </w:p>
    <w:p w14:paraId="1A99BD2B" w14:textId="3D911C7B" w:rsidR="004E2F84" w:rsidRPr="009A3300" w:rsidRDefault="000841CF" w:rsidP="009A3300">
      <w:pPr>
        <w:pStyle w:val="Caption"/>
        <w:ind w:left="720"/>
        <w:rPr>
          <w:rFonts w:eastAsia="Times New Roman" w:cs="Segoe UI"/>
          <w:b/>
          <w:bCs/>
          <w:i w:val="0"/>
          <w:iCs w:val="0"/>
          <w:noProof/>
          <w:sz w:val="22"/>
          <w:szCs w:val="22"/>
          <w:lang w:val="en"/>
        </w:rPr>
      </w:pPr>
      <w:bookmarkStart w:id="194" w:name="_Toc113037822"/>
      <w:r w:rsidRPr="000841CF">
        <w:rPr>
          <w:b/>
          <w:bCs/>
          <w:i w:val="0"/>
          <w:iCs w:val="0"/>
          <w:sz w:val="22"/>
          <w:szCs w:val="22"/>
        </w:rPr>
        <w:t xml:space="preserve">Figure </w:t>
      </w:r>
      <w:del w:id="195" w:author="Abiodun Aremu" w:date="2023-08-22T16:40:00Z">
        <w:r w:rsidRPr="000841CF" w:rsidDel="002215FF">
          <w:rPr>
            <w:b/>
            <w:bCs/>
            <w:i w:val="0"/>
            <w:iCs w:val="0"/>
            <w:sz w:val="22"/>
            <w:szCs w:val="22"/>
          </w:rPr>
          <w:fldChar w:fldCharType="begin"/>
        </w:r>
        <w:r w:rsidRPr="000841CF" w:rsidDel="002215FF">
          <w:rPr>
            <w:b/>
            <w:bCs/>
            <w:i w:val="0"/>
            <w:iCs w:val="0"/>
            <w:sz w:val="22"/>
            <w:szCs w:val="22"/>
          </w:rPr>
          <w:delInstrText xml:space="preserve"> SEQ Figure \* ARABIC </w:delInstrText>
        </w:r>
        <w:r w:rsidRPr="000841CF" w:rsidDel="002215FF">
          <w:rPr>
            <w:b/>
            <w:bCs/>
            <w:i w:val="0"/>
            <w:iCs w:val="0"/>
            <w:sz w:val="22"/>
            <w:szCs w:val="22"/>
          </w:rPr>
          <w:fldChar w:fldCharType="separate"/>
        </w:r>
        <w:r w:rsidR="00EE1591" w:rsidDel="002215FF">
          <w:rPr>
            <w:b/>
            <w:bCs/>
            <w:i w:val="0"/>
            <w:iCs w:val="0"/>
            <w:noProof/>
            <w:sz w:val="22"/>
            <w:szCs w:val="22"/>
          </w:rPr>
          <w:delText>16</w:delText>
        </w:r>
        <w:r w:rsidRPr="000841CF" w:rsidDel="002215FF">
          <w:rPr>
            <w:b/>
            <w:bCs/>
            <w:i w:val="0"/>
            <w:iCs w:val="0"/>
            <w:sz w:val="22"/>
            <w:szCs w:val="22"/>
          </w:rPr>
          <w:fldChar w:fldCharType="end"/>
        </w:r>
      </w:del>
      <w:ins w:id="196" w:author="Abiodun Aremu" w:date="2023-08-22T16:40:00Z">
        <w:r w:rsidR="002215FF">
          <w:rPr>
            <w:b/>
            <w:bCs/>
            <w:i w:val="0"/>
            <w:iCs w:val="0"/>
            <w:sz w:val="22"/>
            <w:szCs w:val="22"/>
          </w:rPr>
          <w:t>7</w:t>
        </w:r>
      </w:ins>
      <w:r w:rsidRPr="000841CF">
        <w:rPr>
          <w:b/>
          <w:bCs/>
          <w:i w:val="0"/>
          <w:iCs w:val="0"/>
          <w:sz w:val="22"/>
          <w:szCs w:val="22"/>
        </w:rPr>
        <w:t xml:space="preserve">. </w:t>
      </w:r>
      <w:r w:rsidR="00176BFE" w:rsidRPr="00656BC4">
        <w:rPr>
          <w:b/>
          <w:bCs/>
          <w:i w:val="0"/>
          <w:iCs w:val="0"/>
          <w:sz w:val="22"/>
        </w:rPr>
        <w:t>PTM</w:t>
      </w:r>
      <w:r w:rsidRPr="000841CF">
        <w:rPr>
          <w:b/>
          <w:bCs/>
          <w:i w:val="0"/>
          <w:iCs w:val="0"/>
          <w:sz w:val="22"/>
          <w:szCs w:val="22"/>
        </w:rPr>
        <w:t xml:space="preserve"> </w:t>
      </w:r>
      <w:proofErr w:type="gramStart"/>
      <w:r w:rsidRPr="000841CF">
        <w:rPr>
          <w:b/>
          <w:bCs/>
          <w:i w:val="0"/>
          <w:iCs w:val="0"/>
          <w:sz w:val="22"/>
          <w:szCs w:val="22"/>
        </w:rPr>
        <w:t>Service :</w:t>
      </w:r>
      <w:proofErr w:type="gramEnd"/>
      <w:r w:rsidRPr="000841CF">
        <w:rPr>
          <w:b/>
          <w:bCs/>
          <w:i w:val="0"/>
          <w:iCs w:val="0"/>
          <w:sz w:val="22"/>
          <w:szCs w:val="22"/>
        </w:rPr>
        <w:t xml:space="preserve"> Configure Test Cases page : Common Properties</w:t>
      </w:r>
      <w:bookmarkEnd w:id="194"/>
    </w:p>
    <w:p w14:paraId="70F56F0D" w14:textId="161A47B1" w:rsidR="00A93B99" w:rsidRPr="00646D05" w:rsidRDefault="00A93B99" w:rsidP="000B4B34">
      <w:pPr>
        <w:spacing w:after="0"/>
        <w:ind w:left="1080"/>
        <w:rPr>
          <w:rFonts w:eastAsia="Times New Roman" w:cs="Segoe UI"/>
          <w:b/>
          <w:noProof/>
          <w:szCs w:val="24"/>
          <w:lang w:val="en"/>
        </w:rPr>
      </w:pPr>
      <w:r w:rsidRPr="0017106A">
        <w:rPr>
          <w:rFonts w:eastAsia="Times New Roman" w:cs="Segoe UI"/>
          <w:b/>
          <w:noProof/>
          <w:szCs w:val="24"/>
          <w:lang w:val="en"/>
        </w:rPr>
        <w:drawing>
          <wp:inline distT="0" distB="0" distL="0" distR="0" wp14:anchorId="38730978" wp14:editId="303F024F">
            <wp:extent cx="228600" cy="152400"/>
            <wp:effectExtent l="0" t="0" r="0" b="0"/>
            <wp:docPr id="33" name="Picture 33"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4E7A7F">
        <w:rPr>
          <w:rFonts w:eastAsia="Times New Roman" w:cs="Segoe UI"/>
          <w:b/>
          <w:noProof/>
          <w:szCs w:val="24"/>
          <w:lang w:val="en"/>
        </w:rPr>
        <w:t>Advisory</w:t>
      </w:r>
    </w:p>
    <w:p w14:paraId="1311A13C" w14:textId="765D31B5" w:rsidR="00236EDA" w:rsidRPr="0017106A" w:rsidRDefault="00ED3A4E" w:rsidP="000B4B34">
      <w:pPr>
        <w:spacing w:after="150"/>
        <w:ind w:left="1080"/>
        <w:rPr>
          <w:rFonts w:eastAsia="Times New Roman" w:cs="Segoe UI"/>
          <w:szCs w:val="24"/>
          <w:lang w:val="en"/>
        </w:rPr>
      </w:pPr>
      <w:r>
        <w:rPr>
          <w:rFonts w:eastAsia="Times New Roman" w:cs="Segoe UI"/>
          <w:szCs w:val="24"/>
          <w:lang w:val="en"/>
        </w:rPr>
        <w:t xml:space="preserve">If you edit </w:t>
      </w:r>
      <w:r w:rsidR="00597E93">
        <w:rPr>
          <w:rFonts w:eastAsia="Times New Roman" w:cs="Segoe UI"/>
          <w:szCs w:val="24"/>
          <w:lang w:val="en"/>
        </w:rPr>
        <w:t xml:space="preserve">one or more </w:t>
      </w:r>
      <w:r>
        <w:rPr>
          <w:rFonts w:eastAsia="Times New Roman" w:cs="Segoe UI"/>
          <w:szCs w:val="24"/>
          <w:lang w:val="en"/>
        </w:rPr>
        <w:t>configuration values</w:t>
      </w:r>
      <w:r w:rsidR="00353D77">
        <w:rPr>
          <w:rFonts w:eastAsia="Times New Roman" w:cs="Segoe UI"/>
          <w:szCs w:val="24"/>
          <w:lang w:val="en"/>
        </w:rPr>
        <w:t>,</w:t>
      </w:r>
      <w:r>
        <w:rPr>
          <w:rFonts w:eastAsia="Times New Roman" w:cs="Segoe UI"/>
          <w:szCs w:val="24"/>
          <w:lang w:val="en"/>
        </w:rPr>
        <w:t xml:space="preserve"> </w:t>
      </w:r>
      <w:r w:rsidRPr="0017106A">
        <w:rPr>
          <w:rFonts w:eastAsia="Times New Roman" w:cs="Segoe UI"/>
          <w:szCs w:val="24"/>
          <w:lang w:val="en"/>
        </w:rPr>
        <w:t xml:space="preserve">for </w:t>
      </w:r>
      <w:r w:rsidR="00353D77">
        <w:rPr>
          <w:rFonts w:eastAsia="Times New Roman" w:cs="Segoe UI"/>
          <w:szCs w:val="24"/>
          <w:lang w:val="en"/>
        </w:rPr>
        <w:t xml:space="preserve">example in </w:t>
      </w:r>
      <w:r w:rsidRPr="0017106A">
        <w:rPr>
          <w:rFonts w:eastAsia="Times New Roman" w:cs="Segoe UI"/>
          <w:szCs w:val="24"/>
          <w:lang w:val="en"/>
        </w:rPr>
        <w:t xml:space="preserve">the </w:t>
      </w:r>
      <w:r w:rsidRPr="0017106A">
        <w:rPr>
          <w:rFonts w:eastAsia="Times New Roman" w:cs="Segoe UI"/>
          <w:b/>
          <w:szCs w:val="24"/>
          <w:lang w:val="en"/>
        </w:rPr>
        <w:t>Common</w:t>
      </w:r>
      <w:r w:rsidRPr="0017106A">
        <w:rPr>
          <w:rFonts w:eastAsia="Times New Roman" w:cs="Segoe UI"/>
          <w:szCs w:val="24"/>
          <w:lang w:val="en"/>
        </w:rPr>
        <w:t xml:space="preserve"> group </w:t>
      </w:r>
      <w:r w:rsidR="00353D77">
        <w:rPr>
          <w:rFonts w:eastAsia="Times New Roman" w:cs="Segoe UI"/>
          <w:szCs w:val="24"/>
          <w:lang w:val="en"/>
        </w:rPr>
        <w:t xml:space="preserve">of </w:t>
      </w:r>
      <w:r w:rsidR="00E42C6D">
        <w:rPr>
          <w:rFonts w:eastAsia="Times New Roman" w:cs="Segoe UI"/>
          <w:szCs w:val="24"/>
          <w:lang w:val="en"/>
        </w:rPr>
        <w:t xml:space="preserve">the </w:t>
      </w:r>
      <w:r w:rsidR="00353D77">
        <w:rPr>
          <w:rFonts w:eastAsia="Times New Roman" w:cs="Segoe UI"/>
          <w:b/>
          <w:bCs/>
          <w:szCs w:val="24"/>
          <w:lang w:val="en"/>
        </w:rPr>
        <w:t>Configure Test Cases page</w:t>
      </w:r>
      <w:r w:rsidR="00353D77" w:rsidRPr="00353D77">
        <w:rPr>
          <w:rFonts w:eastAsia="Times New Roman" w:cs="Segoe UI"/>
          <w:szCs w:val="24"/>
          <w:lang w:val="en"/>
        </w:rPr>
        <w:t>,</w:t>
      </w:r>
      <w:r w:rsidR="00353D77">
        <w:rPr>
          <w:rFonts w:eastAsia="Times New Roman" w:cs="Segoe UI"/>
          <w:szCs w:val="24"/>
          <w:lang w:val="en"/>
        </w:rPr>
        <w:t xml:space="preserve"> </w:t>
      </w:r>
      <w:r>
        <w:rPr>
          <w:rFonts w:eastAsia="Times New Roman" w:cs="Segoe UI"/>
          <w:szCs w:val="24"/>
          <w:lang w:val="en"/>
        </w:rPr>
        <w:t xml:space="preserve">and you need to recover them later, you </w:t>
      </w:r>
      <w:r w:rsidR="002E2120">
        <w:rPr>
          <w:rFonts w:eastAsia="Times New Roman" w:cs="Segoe UI"/>
          <w:szCs w:val="24"/>
          <w:lang w:val="en"/>
        </w:rPr>
        <w:t xml:space="preserve">can </w:t>
      </w:r>
      <w:r>
        <w:rPr>
          <w:rFonts w:eastAsia="Times New Roman" w:cs="Segoe UI"/>
          <w:szCs w:val="24"/>
          <w:lang w:val="en"/>
        </w:rPr>
        <w:t>view the default detected values for</w:t>
      </w:r>
      <w:r w:rsidR="00B550A8">
        <w:rPr>
          <w:rFonts w:eastAsia="Times New Roman" w:cs="Segoe UI"/>
          <w:szCs w:val="24"/>
          <w:lang w:val="en"/>
        </w:rPr>
        <w:t xml:space="preserve"> </w:t>
      </w:r>
      <w:r w:rsidR="00236EDA" w:rsidRPr="0017106A">
        <w:rPr>
          <w:rFonts w:eastAsia="Times New Roman" w:cs="Segoe UI"/>
          <w:szCs w:val="24"/>
          <w:lang w:val="en"/>
        </w:rPr>
        <w:t>your environment</w:t>
      </w:r>
      <w:r w:rsidR="00E42C6D">
        <w:rPr>
          <w:rFonts w:eastAsia="Times New Roman" w:cs="Segoe UI"/>
          <w:szCs w:val="24"/>
          <w:lang w:val="en"/>
        </w:rPr>
        <w:t xml:space="preserve"> </w:t>
      </w:r>
      <w:r w:rsidR="00236EDA" w:rsidRPr="0017106A">
        <w:rPr>
          <w:rFonts w:eastAsia="Times New Roman" w:cs="Segoe UI"/>
          <w:szCs w:val="24"/>
          <w:lang w:val="en"/>
        </w:rPr>
        <w:t xml:space="preserve">in the following </w:t>
      </w:r>
      <w:r w:rsidR="00E75746">
        <w:rPr>
          <w:rFonts w:eastAsia="Times New Roman" w:cs="Segoe UI"/>
          <w:szCs w:val="24"/>
          <w:lang w:val="en"/>
        </w:rPr>
        <w:t xml:space="preserve">configuration </w:t>
      </w:r>
      <w:r w:rsidR="00236EDA" w:rsidRPr="0017106A">
        <w:rPr>
          <w:rFonts w:eastAsia="Times New Roman" w:cs="Segoe UI"/>
          <w:szCs w:val="24"/>
          <w:lang w:val="en"/>
        </w:rPr>
        <w:t>file</w:t>
      </w:r>
      <w:r w:rsidR="00AB0F4D">
        <w:rPr>
          <w:rFonts w:eastAsia="Times New Roman" w:cs="Segoe UI"/>
          <w:szCs w:val="24"/>
          <w:lang w:val="en"/>
        </w:rPr>
        <w:t xml:space="preserve"> on the </w:t>
      </w:r>
      <w:r w:rsidR="00AB0F4D" w:rsidRPr="00EB1824">
        <w:rPr>
          <w:rFonts w:eastAsia="Times New Roman" w:cs="Segoe UI"/>
          <w:b/>
          <w:bCs/>
          <w:szCs w:val="24"/>
          <w:lang w:val="en"/>
        </w:rPr>
        <w:t>Driver</w:t>
      </w:r>
      <w:r w:rsidR="00AB0F4D">
        <w:rPr>
          <w:rFonts w:eastAsia="Times New Roman" w:cs="Segoe UI"/>
          <w:szCs w:val="24"/>
          <w:lang w:val="en"/>
        </w:rPr>
        <w:t xml:space="preserve"> computer</w:t>
      </w:r>
      <w:r w:rsidR="00236EDA" w:rsidRPr="0017106A">
        <w:rPr>
          <w:rFonts w:eastAsia="Times New Roman" w:cs="Segoe UI"/>
          <w:szCs w:val="24"/>
          <w:lang w:val="en"/>
        </w:rPr>
        <w:t>:</w:t>
      </w:r>
    </w:p>
    <w:p w14:paraId="26632702" w14:textId="11D35B26" w:rsidR="00236EDA" w:rsidRPr="007F7807" w:rsidRDefault="00472052" w:rsidP="000B4B34">
      <w:pPr>
        <w:spacing w:after="150"/>
        <w:ind w:left="1080"/>
        <w:rPr>
          <w:rFonts w:ascii="Consolas" w:eastAsia="Times New Roman" w:hAnsi="Consolas" w:cs="Segoe UI"/>
          <w:sz w:val="22"/>
          <w:lang w:val="en"/>
        </w:rPr>
      </w:pPr>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00236EDA" w:rsidRPr="007F7807">
        <w:rPr>
          <w:rFonts w:ascii="Consolas" w:eastAsia="Times New Roman" w:hAnsi="Consolas" w:cs="Segoe UI"/>
          <w:sz w:val="22"/>
          <w:lang w:val="en"/>
        </w:rPr>
        <w:t>\</w:t>
      </w:r>
      <w:r>
        <w:rPr>
          <w:rFonts w:ascii="Consolas" w:eastAsia="Times New Roman" w:hAnsi="Consolas" w:cs="Segoe UI"/>
          <w:sz w:val="22"/>
          <w:lang w:val="en"/>
        </w:rPr>
        <w:t>B</w:t>
      </w:r>
      <w:r w:rsidR="00236EDA" w:rsidRPr="007F7807">
        <w:rPr>
          <w:rFonts w:ascii="Consolas" w:eastAsia="Times New Roman" w:hAnsi="Consolas" w:cs="Segoe UI"/>
          <w:sz w:val="22"/>
          <w:lang w:val="en"/>
        </w:rPr>
        <w:t>in\CommonTestSuite.Deployment.ptfconfig</w:t>
      </w:r>
    </w:p>
    <w:p w14:paraId="44DC31A5" w14:textId="5D412AF4" w:rsidR="00236EDA" w:rsidRPr="0017106A" w:rsidRDefault="00236EDA" w:rsidP="000B4B34">
      <w:pPr>
        <w:spacing w:after="150"/>
        <w:ind w:left="1080"/>
        <w:rPr>
          <w:rFonts w:ascii="Segoe UI" w:eastAsia="Times New Roman" w:hAnsi="Segoe UI" w:cs="Segoe UI"/>
          <w:szCs w:val="24"/>
          <w:lang w:val="en"/>
        </w:rPr>
      </w:pPr>
      <w:r w:rsidRPr="0017106A">
        <w:rPr>
          <w:rFonts w:eastAsia="Times New Roman" w:cs="Segoe UI"/>
          <w:szCs w:val="24"/>
          <w:lang w:val="en"/>
        </w:rPr>
        <w:t xml:space="preserve">Other configuration files for the </w:t>
      </w:r>
      <w:r w:rsidRPr="0017106A">
        <w:rPr>
          <w:rFonts w:eastAsia="Times New Roman" w:cs="Segoe UI"/>
          <w:b/>
          <w:szCs w:val="24"/>
          <w:lang w:val="en"/>
        </w:rPr>
        <w:t>Test</w:t>
      </w:r>
      <w:r w:rsidR="00CE2174">
        <w:rPr>
          <w:rFonts w:eastAsia="Times New Roman" w:cs="Segoe UI"/>
          <w:b/>
          <w:szCs w:val="24"/>
          <w:lang w:val="en"/>
        </w:rPr>
        <w:t xml:space="preserve"> </w:t>
      </w:r>
      <w:r w:rsidRPr="0017106A">
        <w:rPr>
          <w:rFonts w:eastAsia="Times New Roman" w:cs="Segoe UI"/>
          <w:b/>
          <w:szCs w:val="24"/>
          <w:lang w:val="en"/>
        </w:rPr>
        <w:t>Suite</w:t>
      </w:r>
      <w:r w:rsidRPr="0017106A">
        <w:rPr>
          <w:rFonts w:eastAsia="Times New Roman" w:cs="Segoe UI"/>
          <w:szCs w:val="24"/>
          <w:lang w:val="en"/>
        </w:rPr>
        <w:t xml:space="preserve"> </w:t>
      </w:r>
      <w:proofErr w:type="gramStart"/>
      <w:r w:rsidRPr="0017106A">
        <w:rPr>
          <w:rFonts w:eastAsia="Times New Roman" w:cs="Segoe UI"/>
          <w:szCs w:val="24"/>
          <w:lang w:val="en"/>
        </w:rPr>
        <w:t>are located in</w:t>
      </w:r>
      <w:proofErr w:type="gramEnd"/>
      <w:r w:rsidRPr="0017106A">
        <w:rPr>
          <w:rFonts w:eastAsia="Times New Roman" w:cs="Segoe UI"/>
          <w:szCs w:val="24"/>
          <w:lang w:val="en"/>
        </w:rPr>
        <w:t xml:space="preserve"> the same directory:</w:t>
      </w:r>
    </w:p>
    <w:p w14:paraId="6B819B25" w14:textId="5F4C9EF5" w:rsidR="001314D7" w:rsidRDefault="00472052" w:rsidP="000B4B34">
      <w:pPr>
        <w:spacing w:after="150"/>
        <w:ind w:left="1080"/>
        <w:rPr>
          <w:rFonts w:ascii="Consolas" w:eastAsia="Times New Roman" w:hAnsi="Consolas" w:cs="Segoe UI"/>
          <w:sz w:val="22"/>
          <w:lang w:val="en"/>
        </w:rPr>
      </w:pPr>
      <w:r>
        <w:rPr>
          <w:rFonts w:ascii="Consolas" w:eastAsia="Times New Roman" w:hAnsi="Consolas" w:cs="Segoe UI"/>
          <w:sz w:val="22"/>
          <w:lang w:val="en"/>
        </w:rPr>
        <w:t>C:\</w:t>
      </w:r>
      <w:r w:rsidRPr="00472052">
        <w:rPr>
          <w:rFonts w:ascii="Consolas" w:eastAsia="Times New Roman" w:hAnsi="Consolas" w:cs="Segoe UI"/>
          <w:sz w:val="22"/>
          <w:lang w:val="en"/>
        </w:rPr>
        <w:t>FileServer-TestSuite-ServerEP</w:t>
      </w:r>
      <w:r w:rsidRPr="007F7807">
        <w:rPr>
          <w:rFonts w:ascii="Consolas" w:eastAsia="Times New Roman" w:hAnsi="Consolas" w:cs="Segoe UI"/>
          <w:sz w:val="22"/>
          <w:lang w:val="en"/>
        </w:rPr>
        <w:t>\</w:t>
      </w:r>
      <w:r>
        <w:rPr>
          <w:rFonts w:ascii="Consolas" w:eastAsia="Times New Roman" w:hAnsi="Consolas" w:cs="Segoe UI"/>
          <w:sz w:val="22"/>
          <w:lang w:val="en"/>
        </w:rPr>
        <w:t>B</w:t>
      </w:r>
      <w:r w:rsidRPr="007F7807">
        <w:rPr>
          <w:rFonts w:ascii="Consolas" w:eastAsia="Times New Roman" w:hAnsi="Consolas" w:cs="Segoe UI"/>
          <w:sz w:val="22"/>
          <w:lang w:val="en"/>
        </w:rPr>
        <w:t>in</w:t>
      </w:r>
      <w:r w:rsidR="00D64BB8">
        <w:rPr>
          <w:rFonts w:ascii="Consolas" w:eastAsia="Times New Roman" w:hAnsi="Consolas" w:cs="Segoe UI"/>
          <w:sz w:val="22"/>
          <w:lang w:val="en"/>
        </w:rPr>
        <w:t>\</w:t>
      </w:r>
      <w:r w:rsidRPr="007F7807" w:rsidDel="00472052">
        <w:rPr>
          <w:rFonts w:ascii="Consolas" w:eastAsia="Times New Roman" w:hAnsi="Consolas" w:cs="Segoe UI"/>
          <w:sz w:val="22"/>
          <w:lang w:val="en"/>
        </w:rPr>
        <w:t xml:space="preserve"> </w:t>
      </w:r>
    </w:p>
    <w:p w14:paraId="197B1438" w14:textId="2E6A15A4" w:rsidR="004232A4" w:rsidRPr="00A81FC1" w:rsidRDefault="004232A4" w:rsidP="000B4B34">
      <w:pPr>
        <w:spacing w:after="150"/>
        <w:ind w:left="1080"/>
        <w:rPr>
          <w:rFonts w:eastAsia="Times New Roman" w:cs="Segoe UI"/>
          <w:szCs w:val="24"/>
          <w:lang w:val="en"/>
        </w:rPr>
      </w:pPr>
      <w:r w:rsidRPr="00A81FC1">
        <w:rPr>
          <w:rFonts w:eastAsia="Times New Roman" w:cs="Segoe UI"/>
          <w:szCs w:val="24"/>
          <w:lang w:val="en"/>
        </w:rPr>
        <w:t xml:space="preserve">For example, if you are having difficulty connecting to the SUT computer, you might want to extend the </w:t>
      </w:r>
      <w:r w:rsidR="00A81FC1" w:rsidRPr="00A81FC1">
        <w:rPr>
          <w:rFonts w:eastAsia="Times New Roman" w:cs="Segoe UI"/>
          <w:szCs w:val="24"/>
          <w:lang w:val="en"/>
        </w:rPr>
        <w:t xml:space="preserve">existing </w:t>
      </w:r>
      <w:proofErr w:type="spellStart"/>
      <w:r w:rsidRPr="00A81FC1">
        <w:rPr>
          <w:rFonts w:eastAsia="Times New Roman" w:cs="Segoe UI"/>
          <w:b/>
          <w:bCs/>
          <w:szCs w:val="24"/>
          <w:lang w:val="en"/>
        </w:rPr>
        <w:t>LongerTimeout</w:t>
      </w:r>
      <w:proofErr w:type="spellEnd"/>
      <w:r w:rsidRPr="00A81FC1">
        <w:rPr>
          <w:rFonts w:eastAsia="Times New Roman" w:cs="Segoe UI"/>
          <w:szCs w:val="24"/>
          <w:lang w:val="en"/>
        </w:rPr>
        <w:t xml:space="preserve"> value beyond its default setting.</w:t>
      </w:r>
      <w:r w:rsidR="00A81FC1">
        <w:rPr>
          <w:rFonts w:eastAsia="Times New Roman" w:cs="Segoe UI"/>
          <w:szCs w:val="24"/>
          <w:lang w:val="en"/>
        </w:rPr>
        <w:t xml:space="preserve"> If you decide to reinstate the former default value, you can find it in the</w:t>
      </w:r>
      <w:r w:rsidR="00F749D8">
        <w:rPr>
          <w:rFonts w:eastAsia="Times New Roman" w:cs="Segoe UI"/>
          <w:szCs w:val="24"/>
          <w:lang w:val="en"/>
        </w:rPr>
        <w:t xml:space="preserve"> previously specified </w:t>
      </w:r>
      <w:proofErr w:type="spellStart"/>
      <w:r w:rsidR="00A81FC1" w:rsidRPr="00A81FC1">
        <w:rPr>
          <w:rFonts w:eastAsia="Times New Roman" w:cs="Segoe UI"/>
          <w:b/>
          <w:bCs/>
          <w:szCs w:val="24"/>
          <w:lang w:val="en"/>
        </w:rPr>
        <w:t>Deployment.ptfconfig</w:t>
      </w:r>
      <w:proofErr w:type="spellEnd"/>
      <w:r w:rsidR="00A81FC1">
        <w:rPr>
          <w:rFonts w:eastAsia="Times New Roman" w:cs="Segoe UI"/>
          <w:szCs w:val="24"/>
          <w:lang w:val="en"/>
        </w:rPr>
        <w:t xml:space="preserve"> file.</w:t>
      </w:r>
    </w:p>
    <w:p w14:paraId="5500465F" w14:textId="16B64AF1" w:rsidR="00DA51D7" w:rsidRDefault="00DA51D7" w:rsidP="00DA51D7">
      <w:pPr>
        <w:pStyle w:val="NormalLineSpacing"/>
        <w:rPr>
          <w:lang w:val="en"/>
        </w:rPr>
      </w:pPr>
      <w:r>
        <w:rPr>
          <w:lang w:val="en"/>
        </w:rPr>
        <w:tab/>
      </w:r>
    </w:p>
    <w:p w14:paraId="57B9A50D" w14:textId="26035377" w:rsidR="00236EDA" w:rsidRPr="0017106A" w:rsidRDefault="00236EDA" w:rsidP="0003273A">
      <w:pPr>
        <w:spacing w:after="0"/>
        <w:ind w:left="1080"/>
        <w:rPr>
          <w:rFonts w:eastAsia="Times New Roman" w:cs="Segoe UI"/>
          <w:b/>
          <w:szCs w:val="24"/>
          <w:lang w:val="en"/>
        </w:rPr>
      </w:pPr>
      <w:r w:rsidRPr="0017106A">
        <w:rPr>
          <w:rFonts w:eastAsia="Times New Roman" w:cs="Segoe UI"/>
          <w:b/>
          <w:noProof/>
          <w:szCs w:val="24"/>
          <w:lang w:val="en"/>
        </w:rPr>
        <w:drawing>
          <wp:inline distT="0" distB="0" distL="0" distR="0" wp14:anchorId="261E1019" wp14:editId="73D408C8">
            <wp:extent cx="228600" cy="152400"/>
            <wp:effectExtent l="0" t="0" r="0" b="0"/>
            <wp:docPr id="11" name="Picture 11"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4E7A7F" w:rsidRPr="004E7A7F">
        <w:rPr>
          <w:rFonts w:eastAsia="Times New Roman" w:cs="Segoe UI"/>
          <w:b/>
          <w:noProof/>
          <w:szCs w:val="24"/>
          <w:lang w:val="en"/>
        </w:rPr>
        <w:t xml:space="preserve"> </w:t>
      </w:r>
      <w:r w:rsidR="004E7A7F">
        <w:rPr>
          <w:rFonts w:eastAsia="Times New Roman" w:cs="Segoe UI"/>
          <w:b/>
          <w:noProof/>
          <w:szCs w:val="24"/>
          <w:lang w:val="en"/>
        </w:rPr>
        <w:t>Advisory</w:t>
      </w:r>
    </w:p>
    <w:p w14:paraId="08900B12" w14:textId="36F6D8ED" w:rsidR="00514291" w:rsidRDefault="00236EDA" w:rsidP="009A3300">
      <w:pPr>
        <w:spacing w:after="150"/>
        <w:ind w:left="1080"/>
        <w:rPr>
          <w:rFonts w:eastAsia="Times New Roman" w:cs="Segoe UI"/>
          <w:szCs w:val="24"/>
          <w:lang w:val="en"/>
        </w:rPr>
      </w:pPr>
      <w:r w:rsidRPr="0017106A">
        <w:rPr>
          <w:rFonts w:eastAsia="Times New Roman" w:cs="Segoe UI"/>
          <w:szCs w:val="24"/>
          <w:lang w:val="en"/>
        </w:rPr>
        <w:t xml:space="preserve">To view the meaning of the items in the </w:t>
      </w:r>
      <w:r w:rsidRPr="0017106A">
        <w:rPr>
          <w:rFonts w:eastAsia="Times New Roman" w:cs="Segoe UI"/>
          <w:b/>
          <w:szCs w:val="24"/>
          <w:lang w:val="en"/>
        </w:rPr>
        <w:t>Properties</w:t>
      </w:r>
      <w:r w:rsidRPr="0017106A">
        <w:rPr>
          <w:rFonts w:eastAsia="Times New Roman" w:cs="Segoe UI"/>
          <w:szCs w:val="24"/>
          <w:lang w:val="en"/>
        </w:rPr>
        <w:t xml:space="preserve"> column on the </w:t>
      </w:r>
      <w:r w:rsidRPr="0017106A">
        <w:rPr>
          <w:rFonts w:eastAsia="Times New Roman" w:cs="Segoe UI"/>
          <w:b/>
          <w:szCs w:val="24"/>
          <w:lang w:val="en"/>
        </w:rPr>
        <w:t xml:space="preserve">Configure </w:t>
      </w:r>
      <w:r w:rsidR="00C073AD">
        <w:rPr>
          <w:rFonts w:eastAsia="Times New Roman" w:cs="Segoe UI"/>
          <w:b/>
          <w:szCs w:val="24"/>
          <w:lang w:val="en"/>
        </w:rPr>
        <w:t>T</w:t>
      </w:r>
      <w:r w:rsidRPr="0017106A">
        <w:rPr>
          <w:rFonts w:eastAsia="Times New Roman" w:cs="Segoe UI"/>
          <w:b/>
          <w:szCs w:val="24"/>
          <w:lang w:val="en"/>
        </w:rPr>
        <w:t xml:space="preserve">est </w:t>
      </w:r>
      <w:r w:rsidR="00C073AD">
        <w:rPr>
          <w:rFonts w:eastAsia="Times New Roman" w:cs="Segoe UI"/>
          <w:b/>
          <w:szCs w:val="24"/>
          <w:lang w:val="en"/>
        </w:rPr>
        <w:t>C</w:t>
      </w:r>
      <w:r w:rsidRPr="0017106A">
        <w:rPr>
          <w:rFonts w:eastAsia="Times New Roman" w:cs="Segoe UI"/>
          <w:b/>
          <w:szCs w:val="24"/>
          <w:lang w:val="en"/>
        </w:rPr>
        <w:t>ase</w:t>
      </w:r>
      <w:r w:rsidR="00C073AD">
        <w:rPr>
          <w:rFonts w:eastAsia="Times New Roman" w:cs="Segoe UI"/>
          <w:b/>
          <w:szCs w:val="24"/>
          <w:lang w:val="en"/>
        </w:rPr>
        <w:t>s</w:t>
      </w:r>
      <w:r w:rsidRPr="0017106A">
        <w:rPr>
          <w:rFonts w:eastAsia="Times New Roman" w:cs="Segoe UI"/>
          <w:b/>
          <w:szCs w:val="24"/>
          <w:lang w:val="en"/>
        </w:rPr>
        <w:t xml:space="preserve"> </w:t>
      </w:r>
      <w:r w:rsidR="00F073CA">
        <w:rPr>
          <w:rFonts w:eastAsia="Times New Roman" w:cs="Segoe UI"/>
          <w:szCs w:val="24"/>
          <w:lang w:val="en"/>
        </w:rPr>
        <w:t>page</w:t>
      </w:r>
      <w:r w:rsidR="00F073CA" w:rsidRPr="0017106A">
        <w:rPr>
          <w:rFonts w:eastAsia="Times New Roman" w:cs="Segoe UI"/>
          <w:szCs w:val="24"/>
          <w:lang w:val="en"/>
        </w:rPr>
        <w:t xml:space="preserve"> </w:t>
      </w:r>
      <w:r w:rsidRPr="0017106A">
        <w:rPr>
          <w:rFonts w:eastAsia="Times New Roman" w:cs="Segoe UI"/>
          <w:szCs w:val="24"/>
          <w:lang w:val="en"/>
        </w:rPr>
        <w:t xml:space="preserve">of </w:t>
      </w:r>
      <w:hyperlink w:anchor="ProtocolTestManagerWS" w:history="1">
        <w:r w:rsidRPr="00F073CA">
          <w:rPr>
            <w:rStyle w:val="Hyperlink"/>
            <w:rFonts w:eastAsia="Times New Roman" w:cs="Segoe UI"/>
            <w:b/>
            <w:color w:val="00B050"/>
            <w:szCs w:val="24"/>
            <w:lang w:val="en"/>
          </w:rPr>
          <w:t>Protocol Test Manager</w:t>
        </w:r>
        <w:r w:rsidR="00F073CA" w:rsidRPr="00F073CA">
          <w:rPr>
            <w:rStyle w:val="Hyperlink"/>
            <w:rFonts w:eastAsia="Times New Roman" w:cs="Segoe UI"/>
            <w:b/>
            <w:color w:val="00B050"/>
            <w:szCs w:val="24"/>
            <w:lang w:val="en"/>
          </w:rPr>
          <w:t xml:space="preserve"> Service</w:t>
        </w:r>
      </w:hyperlink>
      <w:r w:rsidRPr="0017106A">
        <w:rPr>
          <w:rFonts w:eastAsia="Times New Roman" w:cs="Segoe UI"/>
          <w:szCs w:val="24"/>
          <w:lang w:val="en"/>
        </w:rPr>
        <w:t xml:space="preserve">, mouse-hover over any property </w:t>
      </w:r>
      <w:r w:rsidR="00224F39">
        <w:rPr>
          <w:rFonts w:eastAsia="Times New Roman" w:cs="Segoe UI"/>
          <w:szCs w:val="24"/>
          <w:lang w:val="en"/>
        </w:rPr>
        <w:t xml:space="preserve">value </w:t>
      </w:r>
      <w:r w:rsidRPr="0017106A">
        <w:rPr>
          <w:rFonts w:eastAsia="Times New Roman" w:cs="Segoe UI"/>
          <w:szCs w:val="24"/>
          <w:lang w:val="en"/>
        </w:rPr>
        <w:t>to display a pop-up containing the information.</w:t>
      </w:r>
      <w:r w:rsidR="00514291">
        <w:rPr>
          <w:rFonts w:eastAsia="Times New Roman" w:cs="Segoe UI"/>
          <w:szCs w:val="24"/>
          <w:lang w:val="en"/>
        </w:rPr>
        <w:t xml:space="preserve"> </w:t>
      </w:r>
    </w:p>
    <w:p w14:paraId="59125B52" w14:textId="7CA25069" w:rsidR="002720BD" w:rsidRPr="002720BD" w:rsidRDefault="00514291" w:rsidP="009A3300">
      <w:pPr>
        <w:spacing w:after="150"/>
        <w:ind w:left="1080"/>
        <w:rPr>
          <w:rFonts w:ascii="Segoe UI" w:eastAsia="Times New Roman" w:hAnsi="Segoe UI" w:cs="Segoe UI"/>
          <w:szCs w:val="24"/>
          <w:lang w:val="en"/>
        </w:rPr>
      </w:pPr>
      <w:r w:rsidRPr="0017106A">
        <w:rPr>
          <w:rFonts w:eastAsia="Times New Roman" w:cs="Segoe UI"/>
          <w:szCs w:val="24"/>
          <w:lang w:val="en"/>
        </w:rPr>
        <w:t xml:space="preserve">When complete, </w:t>
      </w:r>
      <w:r>
        <w:rPr>
          <w:rFonts w:eastAsia="Times New Roman" w:cs="Segoe UI"/>
          <w:szCs w:val="24"/>
          <w:lang w:val="en"/>
        </w:rPr>
        <w:t xml:space="preserve">perform the next step at the discretion of the </w:t>
      </w:r>
      <w:r w:rsidR="00DA4ABA">
        <w:t xml:space="preserve">tutorial </w:t>
      </w:r>
      <w:commentRangeStart w:id="197"/>
      <w:commentRangeEnd w:id="197"/>
      <w:r w:rsidR="00DA4ABA">
        <w:rPr>
          <w:rStyle w:val="CommentReference"/>
        </w:rPr>
        <w:commentReference w:id="197"/>
      </w:r>
      <w:r w:rsidR="00DA4ABA">
        <w:rPr>
          <w:rFonts w:eastAsia="Times New Roman" w:cs="Segoe UI"/>
          <w:szCs w:val="24"/>
          <w:lang w:val="en"/>
        </w:rPr>
        <w:t xml:space="preserve">instructor </w:t>
      </w:r>
      <w:r w:rsidRPr="00FF56F6">
        <w:rPr>
          <w:rFonts w:eastAsia="Times New Roman" w:cs="Segoe UI"/>
          <w:i/>
          <w:iCs/>
          <w:szCs w:val="24"/>
          <w:lang w:val="en"/>
        </w:rPr>
        <w:t>only</w:t>
      </w:r>
      <w:r>
        <w:rPr>
          <w:rFonts w:eastAsia="Times New Roman" w:cs="Segoe UI"/>
          <w:szCs w:val="24"/>
          <w:lang w:val="en"/>
        </w:rPr>
        <w:t xml:space="preserve">. Otherwise, accept the default settings and </w:t>
      </w:r>
      <w:r w:rsidR="007B3D70">
        <w:rPr>
          <w:rFonts w:eastAsia="Times New Roman" w:cs="Segoe UI"/>
          <w:szCs w:val="24"/>
          <w:lang w:val="en"/>
        </w:rPr>
        <w:t>select</w:t>
      </w:r>
      <w:r>
        <w:rPr>
          <w:rFonts w:eastAsia="Times New Roman" w:cs="Segoe UI"/>
          <w:szCs w:val="24"/>
          <w:lang w:val="en"/>
        </w:rPr>
        <w:t xml:space="preserve"> </w:t>
      </w:r>
      <w:r w:rsidRPr="00F222D5">
        <w:rPr>
          <w:rFonts w:eastAsia="Times New Roman" w:cs="Segoe UI"/>
          <w:b/>
          <w:szCs w:val="24"/>
          <w:lang w:val="en"/>
        </w:rPr>
        <w:t>Next</w:t>
      </w:r>
      <w:r>
        <w:rPr>
          <w:rFonts w:eastAsia="Times New Roman" w:cs="Segoe UI"/>
          <w:szCs w:val="24"/>
          <w:lang w:val="en"/>
        </w:rPr>
        <w:t>.</w:t>
      </w:r>
    </w:p>
    <w:p w14:paraId="5698D5FC" w14:textId="74CCCB85" w:rsidR="00236EDA" w:rsidRPr="000B4B34" w:rsidRDefault="00236EDA" w:rsidP="000B4B34">
      <w:pPr>
        <w:pStyle w:val="ListParagraph"/>
        <w:numPr>
          <w:ilvl w:val="0"/>
          <w:numId w:val="13"/>
        </w:numPr>
      </w:pPr>
      <w:r w:rsidRPr="000B4B34">
        <w:lastRenderedPageBreak/>
        <w:t xml:space="preserve">On the </w:t>
      </w:r>
      <w:r w:rsidRPr="000B4B34">
        <w:rPr>
          <w:b/>
          <w:bCs/>
        </w:rPr>
        <w:t>Configure Adapter</w:t>
      </w:r>
      <w:r w:rsidRPr="000B4B34">
        <w:t xml:space="preserve"> </w:t>
      </w:r>
      <w:r w:rsidR="00F749D8">
        <w:t>page</w:t>
      </w:r>
      <w:r w:rsidR="00F749D8" w:rsidRPr="000B4B34">
        <w:t xml:space="preserve"> </w:t>
      </w:r>
      <w:r w:rsidRPr="000B4B34">
        <w:t xml:space="preserve">of </w:t>
      </w:r>
      <w:r w:rsidR="00F749D8">
        <w:t xml:space="preserve">the </w:t>
      </w:r>
      <w:r w:rsidRPr="000B4B34">
        <w:rPr>
          <w:b/>
          <w:bCs/>
        </w:rPr>
        <w:t>P</w:t>
      </w:r>
      <w:r w:rsidR="00F749D8">
        <w:rPr>
          <w:b/>
          <w:bCs/>
        </w:rPr>
        <w:t>TM Service</w:t>
      </w:r>
      <w:r w:rsidRPr="000B4B34">
        <w:t xml:space="preserve"> </w:t>
      </w:r>
      <w:r w:rsidR="006E1FFE" w:rsidRPr="000B4B34">
        <w:t xml:space="preserve">and </w:t>
      </w:r>
      <w:r w:rsidRPr="000B4B34">
        <w:t xml:space="preserve">from the </w:t>
      </w:r>
      <w:r w:rsidRPr="000B4B34">
        <w:rPr>
          <w:b/>
          <w:bCs/>
        </w:rPr>
        <w:t>Type</w:t>
      </w:r>
      <w:r w:rsidRPr="000B4B34">
        <w:t xml:space="preserve"> </w:t>
      </w:r>
      <w:r w:rsidR="00066AC1">
        <w:t xml:space="preserve">dropdown </w:t>
      </w:r>
      <w:r w:rsidR="008617C5">
        <w:t>list</w:t>
      </w:r>
      <w:r w:rsidRPr="000B4B34">
        <w:t xml:space="preserve"> </w:t>
      </w:r>
      <w:r w:rsidR="006E1FFE" w:rsidRPr="000B4B34">
        <w:t xml:space="preserve">of the </w:t>
      </w:r>
      <w:r w:rsidR="006E1FFE" w:rsidRPr="000B4B34">
        <w:rPr>
          <w:b/>
          <w:bCs/>
        </w:rPr>
        <w:t xml:space="preserve">SUT </w:t>
      </w:r>
      <w:r w:rsidR="00C064E6">
        <w:rPr>
          <w:b/>
          <w:bCs/>
        </w:rPr>
        <w:t xml:space="preserve">Protocol </w:t>
      </w:r>
      <w:r w:rsidR="006E1FFE" w:rsidRPr="000B4B34">
        <w:rPr>
          <w:b/>
          <w:bCs/>
        </w:rPr>
        <w:t>control adapter</w:t>
      </w:r>
      <w:r w:rsidR="006E1FFE" w:rsidRPr="000B4B34">
        <w:t xml:space="preserve">, </w:t>
      </w:r>
      <w:r w:rsidRPr="000B4B34">
        <w:t xml:space="preserve">use the default setting of </w:t>
      </w:r>
      <w:r w:rsidR="003E37F8">
        <w:rPr>
          <w:b/>
          <w:bCs/>
        </w:rPr>
        <w:t>Managed</w:t>
      </w:r>
      <w:r w:rsidRPr="000B4B34">
        <w:t xml:space="preserve">, </w:t>
      </w:r>
      <w:r w:rsidR="006E1FFE" w:rsidRPr="000B4B34">
        <w:t xml:space="preserve">as shown in the </w:t>
      </w:r>
      <w:r w:rsidR="002029E4">
        <w:t>following figure (figure 18)</w:t>
      </w:r>
      <w:r w:rsidRPr="000B4B34">
        <w:t>.</w:t>
      </w:r>
      <w:r w:rsidR="006F43BA">
        <w:t xml:space="preserve"> </w:t>
      </w:r>
    </w:p>
    <w:p w14:paraId="4056067A" w14:textId="5D601FF6" w:rsidR="00236EDA" w:rsidRPr="002D3E34" w:rsidRDefault="00126F7A" w:rsidP="002D3E34">
      <w:pPr>
        <w:tabs>
          <w:tab w:val="left" w:pos="1080"/>
        </w:tabs>
        <w:spacing w:before="0" w:after="150" w:line="240" w:lineRule="auto"/>
        <w:ind w:left="1080"/>
        <w:rPr>
          <w:rFonts w:eastAsia="Times New Roman" w:cs="Segoe UI"/>
          <w:szCs w:val="24"/>
          <w:lang w:val="en"/>
        </w:rPr>
      </w:pPr>
      <w:r w:rsidRPr="00126F7A">
        <w:rPr>
          <w:rFonts w:eastAsia="Times New Roman" w:cs="Segoe UI"/>
          <w:szCs w:val="24"/>
          <w:lang w:val="en"/>
        </w:rPr>
        <w:t xml:space="preserve">Adapters are </w:t>
      </w:r>
      <w:r w:rsidRPr="00126F7A">
        <w:rPr>
          <w:rFonts w:cs="Segoe UI"/>
          <w:color w:val="222222"/>
          <w:szCs w:val="24"/>
        </w:rPr>
        <w:t xml:space="preserve">applications that help trigger events on the </w:t>
      </w:r>
      <w:r w:rsidRPr="00126F7A">
        <w:rPr>
          <w:rFonts w:cs="Segoe UI"/>
          <w:b/>
          <w:bCs/>
          <w:color w:val="222222"/>
          <w:szCs w:val="24"/>
        </w:rPr>
        <w:t>SUT</w:t>
      </w:r>
      <w:r w:rsidRPr="00126F7A">
        <w:rPr>
          <w:rFonts w:cs="Segoe UI"/>
          <w:color w:val="222222"/>
          <w:szCs w:val="24"/>
        </w:rPr>
        <w:t xml:space="preserve"> that are detected by certain </w:t>
      </w:r>
      <w:r>
        <w:rPr>
          <w:rFonts w:cs="Segoe UI"/>
          <w:color w:val="222222"/>
          <w:szCs w:val="24"/>
        </w:rPr>
        <w:t>Te</w:t>
      </w:r>
      <w:r w:rsidRPr="00126F7A">
        <w:rPr>
          <w:rFonts w:cs="Segoe UI"/>
          <w:color w:val="222222"/>
          <w:szCs w:val="24"/>
        </w:rPr>
        <w:t xml:space="preserve">st </w:t>
      </w:r>
      <w:r>
        <w:rPr>
          <w:rFonts w:cs="Segoe UI"/>
          <w:color w:val="222222"/>
          <w:szCs w:val="24"/>
        </w:rPr>
        <w:t>C</w:t>
      </w:r>
      <w:r w:rsidRPr="00126F7A">
        <w:rPr>
          <w:rFonts w:cs="Segoe UI"/>
          <w:color w:val="222222"/>
          <w:szCs w:val="24"/>
        </w:rPr>
        <w:t>ases.</w:t>
      </w:r>
      <w:r>
        <w:rPr>
          <w:rFonts w:eastAsia="Times New Roman" w:cs="Segoe UI"/>
          <w:szCs w:val="24"/>
          <w:lang w:val="en"/>
        </w:rPr>
        <w:t xml:space="preserve"> </w:t>
      </w:r>
      <w:r w:rsidR="008F5160">
        <w:rPr>
          <w:rFonts w:eastAsia="Times New Roman" w:cs="Segoe UI"/>
          <w:szCs w:val="24"/>
          <w:lang w:val="en"/>
        </w:rPr>
        <w:t>Note that y</w:t>
      </w:r>
      <w:r w:rsidR="0061496B">
        <w:rPr>
          <w:rFonts w:eastAsia="Times New Roman" w:cs="Segoe UI"/>
          <w:szCs w:val="24"/>
          <w:lang w:val="en"/>
        </w:rPr>
        <w:t>ou can ignore the</w:t>
      </w:r>
      <w:r w:rsidR="00E65D06">
        <w:rPr>
          <w:rFonts w:eastAsia="Times New Roman" w:cs="Segoe UI"/>
          <w:szCs w:val="24"/>
          <w:lang w:val="en"/>
        </w:rPr>
        <w:t xml:space="preserve"> </w:t>
      </w:r>
      <w:r w:rsidR="00E65D06" w:rsidRPr="00E65D06">
        <w:rPr>
          <w:rFonts w:eastAsia="Times New Roman" w:cs="Segoe UI"/>
          <w:b/>
          <w:bCs/>
          <w:szCs w:val="24"/>
          <w:lang w:val="en"/>
        </w:rPr>
        <w:t>Common SUT control adapter</w:t>
      </w:r>
      <w:r w:rsidR="00E65D06">
        <w:rPr>
          <w:rFonts w:eastAsia="Times New Roman" w:cs="Segoe UI"/>
          <w:szCs w:val="24"/>
          <w:lang w:val="en"/>
        </w:rPr>
        <w:t xml:space="preserve"> and the</w:t>
      </w:r>
      <w:r w:rsidR="0061496B">
        <w:rPr>
          <w:rFonts w:eastAsia="Times New Roman" w:cs="Segoe UI"/>
          <w:szCs w:val="24"/>
          <w:lang w:val="en"/>
        </w:rPr>
        <w:t xml:space="preserve"> </w:t>
      </w:r>
      <w:r w:rsidR="0061496B" w:rsidRPr="00F93F32">
        <w:rPr>
          <w:rFonts w:eastAsia="Times New Roman" w:cs="Segoe UI"/>
          <w:b/>
          <w:bCs/>
          <w:szCs w:val="24"/>
          <w:lang w:val="en"/>
        </w:rPr>
        <w:t>Failover SUT control adapter</w:t>
      </w:r>
      <w:r w:rsidR="0061496B">
        <w:rPr>
          <w:rFonts w:eastAsia="Times New Roman" w:cs="Segoe UI"/>
          <w:szCs w:val="24"/>
          <w:lang w:val="en"/>
        </w:rPr>
        <w:t xml:space="preserve"> setting</w:t>
      </w:r>
      <w:r w:rsidR="00E65D06">
        <w:rPr>
          <w:rFonts w:eastAsia="Times New Roman" w:cs="Segoe UI"/>
          <w:szCs w:val="24"/>
          <w:lang w:val="en"/>
        </w:rPr>
        <w:t>s</w:t>
      </w:r>
      <w:r w:rsidR="0061496B">
        <w:rPr>
          <w:rFonts w:eastAsia="Times New Roman" w:cs="Segoe UI"/>
          <w:szCs w:val="24"/>
          <w:lang w:val="en"/>
        </w:rPr>
        <w:t xml:space="preserve">, given </w:t>
      </w:r>
      <w:r w:rsidR="00E65D06">
        <w:rPr>
          <w:rFonts w:eastAsia="Times New Roman" w:cs="Segoe UI"/>
          <w:szCs w:val="24"/>
          <w:lang w:val="en"/>
        </w:rPr>
        <w:t xml:space="preserve">that </w:t>
      </w:r>
      <w:r w:rsidR="0061496B">
        <w:rPr>
          <w:rFonts w:eastAsia="Times New Roman" w:cs="Segoe UI"/>
          <w:szCs w:val="24"/>
          <w:lang w:val="en"/>
        </w:rPr>
        <w:t xml:space="preserve">tests </w:t>
      </w:r>
      <w:r w:rsidR="00E65D06">
        <w:rPr>
          <w:rFonts w:eastAsia="Times New Roman" w:cs="Segoe UI"/>
          <w:szCs w:val="24"/>
          <w:lang w:val="en"/>
        </w:rPr>
        <w:t xml:space="preserve">for these adapters </w:t>
      </w:r>
      <w:r w:rsidR="0061496B">
        <w:rPr>
          <w:rFonts w:eastAsia="Times New Roman" w:cs="Segoe UI"/>
          <w:szCs w:val="24"/>
          <w:lang w:val="en"/>
        </w:rPr>
        <w:t xml:space="preserve">are not run in this </w:t>
      </w:r>
      <w:r w:rsidR="00DA4ABA">
        <w:t xml:space="preserve">tutorial </w:t>
      </w:r>
      <w:commentRangeStart w:id="198"/>
      <w:commentRangeEnd w:id="198"/>
      <w:r w:rsidR="00DA4ABA">
        <w:rPr>
          <w:rStyle w:val="CommentReference"/>
        </w:rPr>
        <w:commentReference w:id="198"/>
      </w:r>
      <w:r w:rsidR="0061496B">
        <w:rPr>
          <w:rFonts w:eastAsia="Times New Roman" w:cs="Segoe UI"/>
          <w:szCs w:val="24"/>
          <w:lang w:val="en"/>
        </w:rPr>
        <w:t>session.</w:t>
      </w:r>
      <w:r w:rsidR="006F43BA">
        <w:rPr>
          <w:rFonts w:eastAsia="Times New Roman" w:cs="Segoe UI"/>
          <w:szCs w:val="24"/>
          <w:lang w:val="en"/>
        </w:rPr>
        <w:t xml:space="preserve"> Also note that if any other changes are necessary, your </w:t>
      </w:r>
      <w:r w:rsidR="00DA4ABA">
        <w:t xml:space="preserve">tutorial </w:t>
      </w:r>
      <w:commentRangeStart w:id="199"/>
      <w:commentRangeEnd w:id="199"/>
      <w:r w:rsidR="00DA4ABA">
        <w:rPr>
          <w:rStyle w:val="CommentReference"/>
        </w:rPr>
        <w:commentReference w:id="199"/>
      </w:r>
      <w:r w:rsidR="00DA4ABA">
        <w:rPr>
          <w:rFonts w:eastAsia="Times New Roman" w:cs="Segoe UI"/>
          <w:szCs w:val="24"/>
          <w:lang w:val="en"/>
        </w:rPr>
        <w:t xml:space="preserve">instructor </w:t>
      </w:r>
      <w:r w:rsidR="006F43BA">
        <w:rPr>
          <w:rFonts w:eastAsia="Times New Roman" w:cs="Segoe UI"/>
          <w:szCs w:val="24"/>
          <w:lang w:val="en"/>
        </w:rPr>
        <w:t>will specify them.</w:t>
      </w:r>
    </w:p>
    <w:p w14:paraId="3F435FAB" w14:textId="082E8134" w:rsidR="00236EDA" w:rsidRDefault="00C064E6" w:rsidP="00C064E6">
      <w:pPr>
        <w:spacing w:after="150"/>
        <w:ind w:left="720"/>
        <w:rPr>
          <w:rFonts w:eastAsia="Times New Roman" w:cs="Segoe UI"/>
          <w:color w:val="0366D6"/>
          <w:sz w:val="21"/>
          <w:szCs w:val="21"/>
          <w:lang w:val="en"/>
        </w:rPr>
      </w:pPr>
      <w:r>
        <w:rPr>
          <w:rFonts w:eastAsia="Times New Roman" w:cs="Segoe UI"/>
          <w:noProof/>
          <w:color w:val="0366D6"/>
          <w:sz w:val="21"/>
          <w:szCs w:val="21"/>
          <w:lang w:val="en"/>
        </w:rPr>
        <w:drawing>
          <wp:inline distT="0" distB="0" distL="0" distR="0" wp14:anchorId="7B1F5046" wp14:editId="2666FEE7">
            <wp:extent cx="6243877" cy="3127293"/>
            <wp:effectExtent l="0" t="0" r="508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243877" cy="3127293"/>
                    </a:xfrm>
                    <a:prstGeom prst="rect">
                      <a:avLst/>
                    </a:prstGeom>
                  </pic:spPr>
                </pic:pic>
              </a:graphicData>
            </a:graphic>
          </wp:inline>
        </w:drawing>
      </w:r>
    </w:p>
    <w:p w14:paraId="10778482" w14:textId="4DF2B1FA" w:rsidR="004F3FBD" w:rsidRPr="00FA6E15" w:rsidRDefault="00184089" w:rsidP="00184089">
      <w:pPr>
        <w:pStyle w:val="Caption"/>
        <w:ind w:left="720"/>
        <w:rPr>
          <w:b/>
          <w:bCs/>
          <w:i w:val="0"/>
          <w:iCs w:val="0"/>
          <w:sz w:val="22"/>
          <w:szCs w:val="22"/>
        </w:rPr>
      </w:pPr>
      <w:bookmarkStart w:id="200" w:name="_Toc113037823"/>
      <w:r w:rsidRPr="00FA6E15">
        <w:rPr>
          <w:b/>
          <w:bCs/>
          <w:i w:val="0"/>
          <w:iCs w:val="0"/>
          <w:sz w:val="22"/>
          <w:szCs w:val="22"/>
        </w:rPr>
        <w:t xml:space="preserve">Figure </w:t>
      </w:r>
      <w:del w:id="201" w:author="Abiodun Aremu" w:date="2023-08-22T16:40:00Z">
        <w:r w:rsidRPr="00FA6E15" w:rsidDel="002215FF">
          <w:rPr>
            <w:b/>
            <w:bCs/>
            <w:i w:val="0"/>
            <w:iCs w:val="0"/>
            <w:sz w:val="22"/>
            <w:szCs w:val="22"/>
          </w:rPr>
          <w:fldChar w:fldCharType="begin"/>
        </w:r>
        <w:r w:rsidRPr="00FA6E15" w:rsidDel="002215FF">
          <w:rPr>
            <w:b/>
            <w:bCs/>
            <w:i w:val="0"/>
            <w:iCs w:val="0"/>
            <w:sz w:val="22"/>
            <w:szCs w:val="22"/>
          </w:rPr>
          <w:delInstrText xml:space="preserve"> SEQ Figure \* ARABIC </w:delInstrText>
        </w:r>
        <w:r w:rsidRPr="00FA6E15" w:rsidDel="002215FF">
          <w:rPr>
            <w:b/>
            <w:bCs/>
            <w:i w:val="0"/>
            <w:iCs w:val="0"/>
            <w:sz w:val="22"/>
            <w:szCs w:val="22"/>
          </w:rPr>
          <w:fldChar w:fldCharType="separate"/>
        </w:r>
        <w:r w:rsidR="00EE1591" w:rsidDel="002215FF">
          <w:rPr>
            <w:b/>
            <w:bCs/>
            <w:i w:val="0"/>
            <w:iCs w:val="0"/>
            <w:noProof/>
            <w:sz w:val="22"/>
            <w:szCs w:val="22"/>
          </w:rPr>
          <w:delText>17</w:delText>
        </w:r>
        <w:r w:rsidRPr="00FA6E15" w:rsidDel="002215FF">
          <w:rPr>
            <w:b/>
            <w:bCs/>
            <w:i w:val="0"/>
            <w:iCs w:val="0"/>
            <w:sz w:val="22"/>
            <w:szCs w:val="22"/>
          </w:rPr>
          <w:fldChar w:fldCharType="end"/>
        </w:r>
      </w:del>
      <w:ins w:id="202" w:author="Abiodun Aremu" w:date="2023-08-22T16:40:00Z">
        <w:r w:rsidR="002215FF">
          <w:rPr>
            <w:b/>
            <w:bCs/>
            <w:i w:val="0"/>
            <w:iCs w:val="0"/>
            <w:sz w:val="22"/>
            <w:szCs w:val="22"/>
          </w:rPr>
          <w:t>8</w:t>
        </w:r>
      </w:ins>
      <w:r w:rsidRPr="00FA6E15">
        <w:rPr>
          <w:b/>
          <w:bCs/>
          <w:i w:val="0"/>
          <w:iCs w:val="0"/>
          <w:sz w:val="22"/>
          <w:szCs w:val="22"/>
        </w:rPr>
        <w:t xml:space="preserve">. </w:t>
      </w:r>
      <w:r w:rsidR="00176BFE" w:rsidRPr="00656BC4">
        <w:rPr>
          <w:b/>
          <w:bCs/>
          <w:i w:val="0"/>
          <w:iCs w:val="0"/>
          <w:sz w:val="22"/>
        </w:rPr>
        <w:t>PTM</w:t>
      </w:r>
      <w:r w:rsidRPr="00FA6E15">
        <w:rPr>
          <w:b/>
          <w:bCs/>
          <w:i w:val="0"/>
          <w:iCs w:val="0"/>
          <w:sz w:val="22"/>
          <w:szCs w:val="22"/>
        </w:rPr>
        <w:t xml:space="preserve"> Service: Configuring an SUT control </w:t>
      </w:r>
      <w:proofErr w:type="gramStart"/>
      <w:r w:rsidRPr="00FA6E15">
        <w:rPr>
          <w:b/>
          <w:bCs/>
          <w:i w:val="0"/>
          <w:iCs w:val="0"/>
          <w:sz w:val="22"/>
          <w:szCs w:val="22"/>
        </w:rPr>
        <w:t>adapter</w:t>
      </w:r>
      <w:bookmarkEnd w:id="200"/>
      <w:proofErr w:type="gramEnd"/>
    </w:p>
    <w:p w14:paraId="6074B1D5" w14:textId="6B76C936" w:rsidR="00FA6E15" w:rsidRDefault="007B3D70" w:rsidP="007E170F">
      <w:pPr>
        <w:pStyle w:val="ListParagraph"/>
        <w:numPr>
          <w:ilvl w:val="0"/>
          <w:numId w:val="13"/>
        </w:numPr>
      </w:pPr>
      <w:r>
        <w:t xml:space="preserve">Select </w:t>
      </w:r>
      <w:r w:rsidR="00A546B0" w:rsidRPr="00A546B0">
        <w:rPr>
          <w:b/>
          <w:bCs/>
        </w:rPr>
        <w:t>Next</w:t>
      </w:r>
      <w:r w:rsidR="004624E8" w:rsidRPr="004624E8">
        <w:t xml:space="preserve"> to display the </w:t>
      </w:r>
      <w:r w:rsidR="004624E8" w:rsidRPr="004624E8">
        <w:rPr>
          <w:b/>
          <w:bCs/>
        </w:rPr>
        <w:t>Run Selected Test Cases</w:t>
      </w:r>
      <w:r w:rsidR="004624E8">
        <w:t xml:space="preserve"> page of the</w:t>
      </w:r>
      <w:r w:rsidR="007E170F" w:rsidRPr="007E170F">
        <w:t xml:space="preserve"> </w:t>
      </w:r>
      <w:hyperlink w:anchor="ProtocolTestManagerWS" w:history="1">
        <w:r w:rsidR="00712E2C" w:rsidRPr="00184089">
          <w:rPr>
            <w:rStyle w:val="Hyperlink"/>
            <w:b/>
            <w:bCs/>
            <w:color w:val="00B050"/>
          </w:rPr>
          <w:t>PTM</w:t>
        </w:r>
        <w:r w:rsidR="007E170F" w:rsidRPr="00184089">
          <w:rPr>
            <w:rStyle w:val="Hyperlink"/>
            <w:b/>
            <w:bCs/>
            <w:color w:val="00B050"/>
          </w:rPr>
          <w:t xml:space="preserve"> </w:t>
        </w:r>
        <w:r w:rsidR="00712E2C" w:rsidRPr="00184089">
          <w:rPr>
            <w:rStyle w:val="Hyperlink"/>
            <w:b/>
            <w:bCs/>
            <w:color w:val="00B050"/>
          </w:rPr>
          <w:t>Service</w:t>
        </w:r>
      </w:hyperlink>
      <w:r w:rsidR="00712E2C" w:rsidRPr="00712E2C">
        <w:rPr>
          <w:b/>
          <w:bCs/>
        </w:rPr>
        <w:t xml:space="preserve"> </w:t>
      </w:r>
      <w:r w:rsidR="007E170F" w:rsidRPr="007E170F">
        <w:t xml:space="preserve">and proceed to section </w:t>
      </w:r>
      <w:hyperlink w:anchor="_5.0__Running" w:history="1">
        <w:r w:rsidR="007E170F" w:rsidRPr="007E170F">
          <w:rPr>
            <w:rStyle w:val="Hyperlink"/>
          </w:rPr>
          <w:t>5.0 Running the Test Suite Test Cases</w:t>
        </w:r>
      </w:hyperlink>
      <w:r w:rsidR="007E170F" w:rsidRPr="007E170F">
        <w:t xml:space="preserve"> to run your tests.</w:t>
      </w:r>
      <w:r w:rsidR="00FA6E15">
        <w:t xml:space="preserve"> </w:t>
      </w:r>
    </w:p>
    <w:p w14:paraId="2C09BE40" w14:textId="77777777" w:rsidR="00FA6E15" w:rsidRDefault="00FA6E15" w:rsidP="00FA6E15">
      <w:pPr>
        <w:pStyle w:val="NormalLineSpacing"/>
      </w:pPr>
    </w:p>
    <w:p w14:paraId="13E924BB" w14:textId="28F05062" w:rsidR="00FA6E15" w:rsidRPr="00FA6E15" w:rsidRDefault="003B387B" w:rsidP="00FA6E15">
      <w:pPr>
        <w:pStyle w:val="ListParagraph"/>
        <w:rPr>
          <w:b/>
          <w:bCs/>
        </w:rPr>
      </w:pPr>
      <w:r>
        <w:rPr>
          <w:noProof/>
        </w:rPr>
        <w:drawing>
          <wp:inline distT="0" distB="0" distL="0" distR="0" wp14:anchorId="7A9620C0" wp14:editId="5593FA25">
            <wp:extent cx="228600" cy="152400"/>
            <wp:effectExtent l="0" t="0" r="0" b="0"/>
            <wp:docPr id="532790782" name="Picture 7"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sidR="00FA6E15" w:rsidRPr="00FA6E15">
        <w:rPr>
          <w:b/>
          <w:bCs/>
        </w:rPr>
        <w:t>Note</w:t>
      </w:r>
    </w:p>
    <w:p w14:paraId="6E566D44" w14:textId="6DA94C50" w:rsidR="007E170F" w:rsidRPr="007E170F" w:rsidRDefault="00FA6E15" w:rsidP="00FA6E15">
      <w:pPr>
        <w:pStyle w:val="ListParagraph"/>
      </w:pPr>
      <w:r>
        <w:t xml:space="preserve">You </w:t>
      </w:r>
      <w:r w:rsidR="009C3F87">
        <w:t>may</w:t>
      </w:r>
      <w:r>
        <w:t xml:space="preserve"> have performed the procedure in the next section earlier, but only if you had </w:t>
      </w:r>
      <w:r w:rsidR="001F0BC1">
        <w:t>alre</w:t>
      </w:r>
      <w:r w:rsidR="009B136B">
        <w:t>ady</w:t>
      </w:r>
      <w:r w:rsidR="009C3F87">
        <w:t xml:space="preserve"> </w:t>
      </w:r>
      <w:r>
        <w:t xml:space="preserve">created a </w:t>
      </w:r>
      <w:r w:rsidRPr="00FA6E15">
        <w:rPr>
          <w:b/>
          <w:bCs/>
        </w:rPr>
        <w:t>Profile</w:t>
      </w:r>
      <w:r>
        <w:t xml:space="preserve"> in </w:t>
      </w:r>
      <w:hyperlink w:anchor="_5.2__Saving" w:history="1">
        <w:r w:rsidRPr="00FA6E15">
          <w:rPr>
            <w:rStyle w:val="Hyperlink"/>
          </w:rPr>
          <w:t>section 5.2 Saving a Profile</w:t>
        </w:r>
      </w:hyperlink>
      <w:r>
        <w:t>.</w:t>
      </w:r>
    </w:p>
    <w:p w14:paraId="2AD2A69C" w14:textId="6DE185EB" w:rsidR="00A40AC8" w:rsidRPr="00F26B8E" w:rsidRDefault="00663441" w:rsidP="00905A79">
      <w:pPr>
        <w:pStyle w:val="Heading2"/>
      </w:pPr>
      <w:bookmarkStart w:id="203" w:name="_4.2__Loading"/>
      <w:bookmarkStart w:id="204" w:name="_4.2__Configure"/>
      <w:bookmarkStart w:id="205" w:name="_4.2__Configure_1"/>
      <w:bookmarkStart w:id="206" w:name="_Toc113037954"/>
      <w:bookmarkEnd w:id="203"/>
      <w:bookmarkEnd w:id="204"/>
      <w:bookmarkEnd w:id="205"/>
      <w:proofErr w:type="gramStart"/>
      <w:r>
        <w:t>4.</w:t>
      </w:r>
      <w:r w:rsidR="00905A79">
        <w:t>2</w:t>
      </w:r>
      <w:r w:rsidR="00A40AC8" w:rsidRPr="000E1FBD">
        <w:t xml:space="preserve">  </w:t>
      </w:r>
      <w:r w:rsidR="00E86153" w:rsidRPr="00A83AE4">
        <w:t>Configur</w:t>
      </w:r>
      <w:r w:rsidR="00B401D9">
        <w:t>e</w:t>
      </w:r>
      <w:proofErr w:type="gramEnd"/>
      <w:r w:rsidR="00E86153" w:rsidRPr="00A83AE4">
        <w:t xml:space="preserve"> the Test </w:t>
      </w:r>
      <w:r w:rsidR="00E86153">
        <w:t>Environment</w:t>
      </w:r>
      <w:r w:rsidR="00E86153" w:rsidRPr="00A83AE4">
        <w:t xml:space="preserve"> by Load</w:t>
      </w:r>
      <w:r w:rsidR="00E86153">
        <w:t>ing a</w:t>
      </w:r>
      <w:r w:rsidR="00E86153" w:rsidRPr="00A83AE4">
        <w:t xml:space="preserve"> Profile</w:t>
      </w:r>
      <w:bookmarkEnd w:id="206"/>
    </w:p>
    <w:p w14:paraId="6E4E83F0" w14:textId="2630BC02" w:rsidR="00A40AC8" w:rsidRDefault="00A40AC8" w:rsidP="00A40AC8">
      <w:pPr>
        <w:pStyle w:val="Normal3"/>
        <w:rPr>
          <w:lang w:val="en"/>
        </w:rPr>
      </w:pPr>
      <w:r>
        <w:rPr>
          <w:lang w:val="en"/>
        </w:rPr>
        <w:t xml:space="preserve">If you have created one or more </w:t>
      </w:r>
      <w:hyperlink w:anchor="Profile" w:history="1">
        <w:r w:rsidRPr="00935A67">
          <w:rPr>
            <w:rStyle w:val="Hyperlink"/>
            <w:b/>
            <w:bCs/>
            <w:color w:val="00B050"/>
            <w:lang w:val="en"/>
          </w:rPr>
          <w:t>Profiles</w:t>
        </w:r>
      </w:hyperlink>
      <w:r w:rsidRPr="00753CFD">
        <w:rPr>
          <w:lang w:val="en"/>
        </w:rPr>
        <w:t xml:space="preserve">, </w:t>
      </w:r>
      <w:r>
        <w:rPr>
          <w:lang w:val="en"/>
        </w:rPr>
        <w:t xml:space="preserve">follow the procedure in this section to load a </w:t>
      </w:r>
      <w:r w:rsidRPr="00935A67">
        <w:rPr>
          <w:b/>
          <w:bCs/>
          <w:lang w:val="en"/>
        </w:rPr>
        <w:t>Profile</w:t>
      </w:r>
      <w:r w:rsidRPr="00753CFD">
        <w:rPr>
          <w:lang w:val="en"/>
        </w:rPr>
        <w:t xml:space="preserve"> with the</w:t>
      </w:r>
      <w:r w:rsidR="00402E88">
        <w:rPr>
          <w:lang w:val="en"/>
        </w:rPr>
        <w:t xml:space="preserve"> </w:t>
      </w:r>
      <w:r w:rsidRPr="00753CFD">
        <w:rPr>
          <w:b/>
          <w:lang w:val="en"/>
        </w:rPr>
        <w:t>Load Profile</w:t>
      </w:r>
      <w:r w:rsidRPr="00753CFD">
        <w:rPr>
          <w:lang w:val="en"/>
        </w:rPr>
        <w:t xml:space="preserve"> option</w:t>
      </w:r>
      <w:r w:rsidR="00184089">
        <w:rPr>
          <w:lang w:val="en"/>
        </w:rPr>
        <w:t xml:space="preserve"> of the </w:t>
      </w:r>
      <w:r w:rsidR="00184089" w:rsidRPr="00184089">
        <w:rPr>
          <w:b/>
          <w:bCs/>
          <w:lang w:val="en"/>
        </w:rPr>
        <w:t>PTM Service</w:t>
      </w:r>
      <w:r w:rsidRPr="00753CFD">
        <w:rPr>
          <w:lang w:val="en"/>
        </w:rPr>
        <w:t>.</w:t>
      </w:r>
    </w:p>
    <w:p w14:paraId="55288326" w14:textId="77777777" w:rsidR="00A40AC8" w:rsidRPr="00753CFD" w:rsidRDefault="00A40AC8" w:rsidP="00A40AC8">
      <w:pPr>
        <w:pStyle w:val="Normal3"/>
        <w:rPr>
          <w:lang w:val="en"/>
        </w:rPr>
      </w:pPr>
      <w:r w:rsidRPr="00010220">
        <w:rPr>
          <w:rStyle w:val="Hyperlink"/>
          <w:color w:val="0070C0"/>
          <w:u w:val="none"/>
          <w:lang w:val="en"/>
        </w:rPr>
        <w:sym w:font="Wingdings 3" w:char="F084"/>
      </w:r>
      <w:r>
        <w:rPr>
          <w:rStyle w:val="Hyperlink"/>
          <w:color w:val="auto"/>
          <w:u w:val="none"/>
          <w:lang w:val="en"/>
        </w:rPr>
        <w:t xml:space="preserve">  </w:t>
      </w:r>
      <w:r w:rsidRPr="000E1FBD">
        <w:rPr>
          <w:b/>
          <w:bCs/>
          <w:lang w:val="en"/>
        </w:rPr>
        <w:t>To load a PTM Profile</w:t>
      </w:r>
    </w:p>
    <w:p w14:paraId="43180FA0" w14:textId="647C1740" w:rsidR="007C02D3" w:rsidRPr="007C02D3" w:rsidRDefault="00907D77" w:rsidP="000C7978">
      <w:pPr>
        <w:pStyle w:val="ListParagraph0"/>
        <w:numPr>
          <w:ilvl w:val="1"/>
          <w:numId w:val="20"/>
        </w:numPr>
        <w:tabs>
          <w:tab w:val="clear" w:pos="1440"/>
          <w:tab w:val="num" w:pos="990"/>
        </w:tabs>
        <w:ind w:left="990"/>
        <w:rPr>
          <w:b/>
          <w:bCs/>
        </w:rPr>
      </w:pPr>
      <w:r>
        <w:t xml:space="preserve">Perform </w:t>
      </w:r>
      <w:r w:rsidR="00511A6B">
        <w:t xml:space="preserve">the following </w:t>
      </w:r>
      <w:r>
        <w:t>steps</w:t>
      </w:r>
      <w:r w:rsidR="007C02D3">
        <w:t>:</w:t>
      </w:r>
    </w:p>
    <w:p w14:paraId="63DEFA33" w14:textId="30DF5064" w:rsidR="00907D77" w:rsidRPr="007C02D3" w:rsidRDefault="00907D77" w:rsidP="000C7978">
      <w:pPr>
        <w:pStyle w:val="ListParagraph0"/>
        <w:numPr>
          <w:ilvl w:val="1"/>
          <w:numId w:val="40"/>
        </w:numPr>
        <w:rPr>
          <w:b/>
          <w:bCs/>
        </w:rPr>
      </w:pPr>
      <w:r>
        <w:t xml:space="preserve">On the </w:t>
      </w:r>
      <w:r w:rsidRPr="00810BFA">
        <w:rPr>
          <w:b/>
        </w:rPr>
        <w:t>Configuration Method</w:t>
      </w:r>
      <w:r>
        <w:t xml:space="preserve"> tab of the </w:t>
      </w:r>
      <w:hyperlink w:anchor="ProtocolTestManagerWS" w:history="1">
        <w:r w:rsidRPr="00AC383D">
          <w:rPr>
            <w:rStyle w:val="Hyperlink"/>
            <w:b/>
            <w:color w:val="00B050"/>
          </w:rPr>
          <w:t>PTM Service</w:t>
        </w:r>
      </w:hyperlink>
      <w:r>
        <w:t xml:space="preserve">, </w:t>
      </w:r>
      <w:r w:rsidR="007B3D70">
        <w:t>select</w:t>
      </w:r>
      <w:r w:rsidRPr="00647689">
        <w:t xml:space="preserve"> </w:t>
      </w:r>
      <w:r w:rsidRPr="00647689">
        <w:rPr>
          <w:b/>
          <w:bCs/>
        </w:rPr>
        <w:t>Load Profile</w:t>
      </w:r>
      <w:r>
        <w:rPr>
          <w:b/>
          <w:bCs/>
        </w:rPr>
        <w:t>,</w:t>
      </w:r>
      <w:r w:rsidRPr="00647689">
        <w:t xml:space="preserve"> </w:t>
      </w:r>
      <w:r>
        <w:t xml:space="preserve">as shown in the </w:t>
      </w:r>
      <w:r w:rsidR="002029E4">
        <w:t>following figure (figure 19)</w:t>
      </w:r>
      <w:r>
        <w:t xml:space="preserve">. </w:t>
      </w:r>
    </w:p>
    <w:p w14:paraId="7C31632C" w14:textId="7E4080DD" w:rsidR="00907D77" w:rsidRPr="007C02D3" w:rsidRDefault="007B3D70" w:rsidP="000C7978">
      <w:pPr>
        <w:pStyle w:val="ListParagraph0"/>
        <w:numPr>
          <w:ilvl w:val="1"/>
          <w:numId w:val="40"/>
        </w:numPr>
        <w:rPr>
          <w:b/>
          <w:bCs/>
        </w:rPr>
      </w:pPr>
      <w:r>
        <w:t xml:space="preserve">Select </w:t>
      </w:r>
      <w:r w:rsidR="00907D77">
        <w:t xml:space="preserve">the </w:t>
      </w:r>
      <w:r w:rsidR="00F806C4">
        <w:t xml:space="preserve">open </w:t>
      </w:r>
      <w:r w:rsidR="00907D77">
        <w:t xml:space="preserve">folder icon in the </w:t>
      </w:r>
      <w:r w:rsidR="00907D77" w:rsidRPr="0066704A">
        <w:rPr>
          <w:b/>
          <w:bCs/>
        </w:rPr>
        <w:t>Load Profile</w:t>
      </w:r>
      <w:r w:rsidR="00907D77">
        <w:t xml:space="preserve"> dialog that displays.</w:t>
      </w:r>
    </w:p>
    <w:p w14:paraId="0DB6775D" w14:textId="77777777" w:rsidR="00907D77" w:rsidRDefault="00907D77" w:rsidP="000C7978">
      <w:pPr>
        <w:pStyle w:val="ListParagraph0"/>
        <w:numPr>
          <w:ilvl w:val="1"/>
          <w:numId w:val="40"/>
        </w:numPr>
        <w:rPr>
          <w:b/>
          <w:bCs/>
        </w:rPr>
      </w:pPr>
      <w:r>
        <w:lastRenderedPageBreak/>
        <w:t>Navigate to and select</w:t>
      </w:r>
      <w:r w:rsidRPr="00647689">
        <w:t xml:space="preserve"> an existing </w:t>
      </w:r>
      <w:r>
        <w:t xml:space="preserve">saved </w:t>
      </w:r>
      <w:r w:rsidRPr="00E9161C">
        <w:rPr>
          <w:b/>
          <w:bCs/>
        </w:rPr>
        <w:t>Profile</w:t>
      </w:r>
      <w:r>
        <w:t xml:space="preserve"> via the </w:t>
      </w:r>
      <w:r w:rsidRPr="00894A9D">
        <w:rPr>
          <w:b/>
          <w:bCs/>
        </w:rPr>
        <w:t>Open</w:t>
      </w:r>
      <w:r>
        <w:t xml:space="preserve"> dialog that displays. </w:t>
      </w:r>
    </w:p>
    <w:p w14:paraId="0E3C377A" w14:textId="55357F98" w:rsidR="00A40AC8" w:rsidRPr="00907D77" w:rsidRDefault="007B3D70" w:rsidP="000C7978">
      <w:pPr>
        <w:pStyle w:val="ListParagraph0"/>
        <w:numPr>
          <w:ilvl w:val="1"/>
          <w:numId w:val="40"/>
        </w:numPr>
        <w:rPr>
          <w:b/>
          <w:bCs/>
        </w:rPr>
      </w:pPr>
      <w:r>
        <w:t xml:space="preserve">Select </w:t>
      </w:r>
      <w:r w:rsidR="00907D77">
        <w:t xml:space="preserve">the </w:t>
      </w:r>
      <w:r w:rsidR="00907D77" w:rsidRPr="007C02D3">
        <w:rPr>
          <w:b/>
        </w:rPr>
        <w:t>Open</w:t>
      </w:r>
      <w:r w:rsidR="00907D77">
        <w:t xml:space="preserve"> button in the </w:t>
      </w:r>
      <w:r w:rsidR="00907D77" w:rsidRPr="007C02D3">
        <w:rPr>
          <w:b/>
          <w:bCs/>
        </w:rPr>
        <w:t>Open</w:t>
      </w:r>
      <w:r w:rsidR="00907D77">
        <w:t xml:space="preserve"> dialog.</w:t>
      </w:r>
    </w:p>
    <w:p w14:paraId="30AD63FB" w14:textId="77777777" w:rsidR="00907D77" w:rsidRDefault="00907D77" w:rsidP="00907D77">
      <w:pPr>
        <w:pStyle w:val="NormalLineSpacing"/>
      </w:pPr>
    </w:p>
    <w:p w14:paraId="0E110B4C" w14:textId="3C16F5B9" w:rsidR="0066704A" w:rsidRPr="0066704A" w:rsidRDefault="0066704A" w:rsidP="002029E4">
      <w:pPr>
        <w:pStyle w:val="ListParagraph0"/>
        <w:numPr>
          <w:ilvl w:val="0"/>
          <w:numId w:val="46"/>
        </w:numPr>
        <w:spacing w:before="0" w:after="0" w:line="240" w:lineRule="auto"/>
        <w:rPr>
          <w:b/>
          <w:bCs/>
        </w:rPr>
      </w:pPr>
      <w:r w:rsidRPr="0066704A">
        <w:rPr>
          <w:b/>
          <w:bCs/>
        </w:rPr>
        <w:t>Note</w:t>
      </w:r>
    </w:p>
    <w:p w14:paraId="5BDBD729" w14:textId="51CF84FF" w:rsidR="00D32BB0" w:rsidRDefault="00907D77" w:rsidP="002029E4">
      <w:pPr>
        <w:pStyle w:val="ListParagraph0"/>
        <w:numPr>
          <w:ilvl w:val="0"/>
          <w:numId w:val="46"/>
        </w:numPr>
        <w:spacing w:before="0" w:line="240" w:lineRule="auto"/>
        <w:rPr>
          <w:rStyle w:val="Hyperlink"/>
          <w:rFonts w:eastAsia="SimSun" w:cstheme="minorBidi"/>
          <w:szCs w:val="22"/>
          <w:lang w:val="en-US"/>
        </w:rPr>
      </w:pPr>
      <w:r>
        <w:t xml:space="preserve">Your </w:t>
      </w:r>
      <w:r w:rsidRPr="00C61BA5">
        <w:rPr>
          <w:b/>
          <w:bCs/>
        </w:rPr>
        <w:t>Profiles</w:t>
      </w:r>
      <w:r>
        <w:t xml:space="preserve"> will be saved in </w:t>
      </w:r>
      <w:proofErr w:type="gramStart"/>
      <w:r w:rsidR="00F806C4">
        <w:t>a</w:t>
      </w:r>
      <w:r>
        <w:t xml:space="preserve"> directory</w:t>
      </w:r>
      <w:proofErr w:type="gramEnd"/>
      <w:r>
        <w:t xml:space="preserve"> location you </w:t>
      </w:r>
      <w:r w:rsidR="00554DD0">
        <w:t xml:space="preserve">choose </w:t>
      </w:r>
      <w:r>
        <w:t xml:space="preserve">when performing the procedure in section </w:t>
      </w:r>
      <w:hyperlink w:anchor="_8.0__Analyzing" w:history="1">
        <w:r w:rsidR="00C61BA5" w:rsidRPr="00C61BA5">
          <w:rPr>
            <w:rStyle w:val="Hyperlink"/>
          </w:rPr>
          <w:t>5.</w:t>
        </w:r>
        <w:r w:rsidR="00455D59">
          <w:rPr>
            <w:rStyle w:val="Hyperlink"/>
          </w:rPr>
          <w:t>2</w:t>
        </w:r>
        <w:r w:rsidR="00C61BA5" w:rsidRPr="00C61BA5">
          <w:rPr>
            <w:rStyle w:val="Hyperlink"/>
          </w:rPr>
          <w:t xml:space="preserve"> Saving a Profile</w:t>
        </w:r>
      </w:hyperlink>
      <w:r w:rsidR="00E9161C">
        <w:rPr>
          <w:rStyle w:val="Hyperlink"/>
          <w:rFonts w:eastAsia="SimSun" w:cstheme="minorBidi"/>
          <w:szCs w:val="22"/>
          <w:lang w:val="en-US"/>
        </w:rPr>
        <w:t>.</w:t>
      </w:r>
      <w:bookmarkStart w:id="207" w:name="_Toc50379878"/>
      <w:bookmarkStart w:id="208" w:name="_Toc50384433"/>
    </w:p>
    <w:p w14:paraId="3E3EEF2B" w14:textId="38700A68" w:rsidR="007F2C2D" w:rsidRDefault="007F2C2D" w:rsidP="00E9161C">
      <w:pPr>
        <w:pStyle w:val="ListParagraph0"/>
        <w:ind w:left="990"/>
        <w:rPr>
          <w:noProof/>
        </w:rPr>
      </w:pPr>
      <w:r>
        <w:rPr>
          <w:noProof/>
        </w:rPr>
        <w:drawing>
          <wp:inline distT="0" distB="0" distL="0" distR="0" wp14:anchorId="704FE202" wp14:editId="72796FCC">
            <wp:extent cx="5903668" cy="2918533"/>
            <wp:effectExtent l="0" t="0" r="190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03668" cy="2918533"/>
                    </a:xfrm>
                    <a:prstGeom prst="rect">
                      <a:avLst/>
                    </a:prstGeom>
                  </pic:spPr>
                </pic:pic>
              </a:graphicData>
            </a:graphic>
          </wp:inline>
        </w:drawing>
      </w:r>
    </w:p>
    <w:p w14:paraId="3B318F08" w14:textId="196F081A" w:rsidR="00A40AC8" w:rsidRPr="001000E8" w:rsidRDefault="001000E8" w:rsidP="001000E8">
      <w:pPr>
        <w:pStyle w:val="Caption"/>
        <w:ind w:left="990"/>
        <w:rPr>
          <w:b/>
          <w:bCs/>
          <w:i w:val="0"/>
          <w:iCs w:val="0"/>
          <w:sz w:val="22"/>
          <w:szCs w:val="22"/>
        </w:rPr>
      </w:pPr>
      <w:bookmarkStart w:id="209" w:name="_Toc113037824"/>
      <w:bookmarkEnd w:id="207"/>
      <w:bookmarkEnd w:id="208"/>
      <w:r w:rsidRPr="001000E8">
        <w:rPr>
          <w:b/>
          <w:bCs/>
          <w:i w:val="0"/>
          <w:iCs w:val="0"/>
          <w:sz w:val="22"/>
          <w:szCs w:val="22"/>
        </w:rPr>
        <w:t xml:space="preserve">Figure </w:t>
      </w:r>
      <w:del w:id="210" w:author="Abiodun Aremu" w:date="2023-08-22T16:41:00Z">
        <w:r w:rsidRPr="001000E8" w:rsidDel="002215FF">
          <w:rPr>
            <w:b/>
            <w:bCs/>
            <w:i w:val="0"/>
            <w:iCs w:val="0"/>
            <w:sz w:val="22"/>
            <w:szCs w:val="22"/>
          </w:rPr>
          <w:fldChar w:fldCharType="begin"/>
        </w:r>
        <w:r w:rsidRPr="001000E8" w:rsidDel="002215FF">
          <w:rPr>
            <w:b/>
            <w:bCs/>
            <w:i w:val="0"/>
            <w:iCs w:val="0"/>
            <w:sz w:val="22"/>
            <w:szCs w:val="22"/>
          </w:rPr>
          <w:delInstrText xml:space="preserve"> SEQ Figure \* ARABIC </w:delInstrText>
        </w:r>
        <w:r w:rsidRPr="001000E8" w:rsidDel="002215FF">
          <w:rPr>
            <w:b/>
            <w:bCs/>
            <w:i w:val="0"/>
            <w:iCs w:val="0"/>
            <w:sz w:val="22"/>
            <w:szCs w:val="22"/>
          </w:rPr>
          <w:fldChar w:fldCharType="separate"/>
        </w:r>
        <w:r w:rsidR="00EE1591" w:rsidDel="002215FF">
          <w:rPr>
            <w:b/>
            <w:bCs/>
            <w:i w:val="0"/>
            <w:iCs w:val="0"/>
            <w:noProof/>
            <w:sz w:val="22"/>
            <w:szCs w:val="22"/>
          </w:rPr>
          <w:delText>18</w:delText>
        </w:r>
        <w:r w:rsidRPr="001000E8" w:rsidDel="002215FF">
          <w:rPr>
            <w:b/>
            <w:bCs/>
            <w:i w:val="0"/>
            <w:iCs w:val="0"/>
            <w:sz w:val="22"/>
            <w:szCs w:val="22"/>
          </w:rPr>
          <w:fldChar w:fldCharType="end"/>
        </w:r>
      </w:del>
      <w:ins w:id="211" w:author="Abiodun Aremu" w:date="2023-08-22T16:41:00Z">
        <w:r w:rsidR="002215FF">
          <w:rPr>
            <w:b/>
            <w:bCs/>
            <w:i w:val="0"/>
            <w:iCs w:val="0"/>
            <w:sz w:val="22"/>
            <w:szCs w:val="22"/>
          </w:rPr>
          <w:t>9</w:t>
        </w:r>
      </w:ins>
      <w:r w:rsidRPr="001000E8">
        <w:rPr>
          <w:b/>
          <w:bCs/>
          <w:i w:val="0"/>
          <w:iCs w:val="0"/>
          <w:sz w:val="22"/>
          <w:szCs w:val="22"/>
        </w:rPr>
        <w:t xml:space="preserve">.  </w:t>
      </w:r>
      <w:r w:rsidR="00176BFE" w:rsidRPr="00656BC4">
        <w:rPr>
          <w:b/>
          <w:bCs/>
          <w:i w:val="0"/>
          <w:iCs w:val="0"/>
          <w:sz w:val="22"/>
        </w:rPr>
        <w:t xml:space="preserve">PTM </w:t>
      </w:r>
      <w:proofErr w:type="gramStart"/>
      <w:r w:rsidR="00176BFE" w:rsidRPr="00656BC4">
        <w:rPr>
          <w:b/>
          <w:bCs/>
          <w:i w:val="0"/>
          <w:iCs w:val="0"/>
          <w:sz w:val="22"/>
        </w:rPr>
        <w:t>Service</w:t>
      </w:r>
      <w:r w:rsidRPr="001000E8">
        <w:rPr>
          <w:b/>
          <w:bCs/>
          <w:i w:val="0"/>
          <w:iCs w:val="0"/>
          <w:sz w:val="22"/>
          <w:szCs w:val="22"/>
        </w:rPr>
        <w:t xml:space="preserve"> :</w:t>
      </w:r>
      <w:proofErr w:type="gramEnd"/>
      <w:r w:rsidRPr="001000E8">
        <w:rPr>
          <w:b/>
          <w:bCs/>
          <w:i w:val="0"/>
          <w:iCs w:val="0"/>
          <w:sz w:val="22"/>
          <w:szCs w:val="22"/>
        </w:rPr>
        <w:t xml:space="preserve"> Loading an existing Profile</w:t>
      </w:r>
      <w:bookmarkEnd w:id="209"/>
    </w:p>
    <w:p w14:paraId="74468B17" w14:textId="68FA81C4" w:rsidR="00CC628B" w:rsidRPr="00CC628B" w:rsidRDefault="00CC628B" w:rsidP="000C7978">
      <w:pPr>
        <w:pStyle w:val="ListParagraph0"/>
        <w:numPr>
          <w:ilvl w:val="1"/>
          <w:numId w:val="20"/>
        </w:numPr>
        <w:tabs>
          <w:tab w:val="clear" w:pos="1440"/>
          <w:tab w:val="num" w:pos="990"/>
        </w:tabs>
        <w:ind w:left="990"/>
        <w:rPr>
          <w:b/>
          <w:bCs/>
        </w:rPr>
      </w:pPr>
      <w:r w:rsidRPr="00CC628B">
        <w:t xml:space="preserve">Observe that the </w:t>
      </w:r>
      <w:r w:rsidRPr="00A52A1E">
        <w:rPr>
          <w:b/>
          <w:bCs/>
        </w:rPr>
        <w:t xml:space="preserve">PTM </w:t>
      </w:r>
      <w:r w:rsidR="00A52A1E" w:rsidRPr="00A52A1E">
        <w:rPr>
          <w:b/>
          <w:bCs/>
        </w:rPr>
        <w:t>Service</w:t>
      </w:r>
      <w:r w:rsidR="00A52A1E">
        <w:t xml:space="preserve"> </w:t>
      </w:r>
      <w:r w:rsidR="00894A9D">
        <w:t xml:space="preserve">immediately </w:t>
      </w:r>
      <w:r w:rsidRPr="00CC628B">
        <w:t>opens to the</w:t>
      </w:r>
      <w:r>
        <w:rPr>
          <w:b/>
          <w:bCs/>
        </w:rPr>
        <w:t xml:space="preserve"> Run Selected Test Cases</w:t>
      </w:r>
      <w:r w:rsidRPr="00CC628B">
        <w:t xml:space="preserve"> tab with </w:t>
      </w:r>
      <w:r>
        <w:t>the</w:t>
      </w:r>
      <w:r w:rsidR="00894A9D">
        <w:t xml:space="preserve"> </w:t>
      </w:r>
      <w:r w:rsidR="00C7059B">
        <w:t xml:space="preserve">unexecuted </w:t>
      </w:r>
      <w:r w:rsidR="00A52A1E" w:rsidRPr="00A52A1E">
        <w:rPr>
          <w:b/>
          <w:bCs/>
        </w:rPr>
        <w:t>Profile</w:t>
      </w:r>
      <w:r w:rsidR="00A52A1E">
        <w:t xml:space="preserve"> Test Cases displayed</w:t>
      </w:r>
      <w:r w:rsidR="00687379">
        <w:t>, including the expected number of tests indicated</w:t>
      </w:r>
      <w:r w:rsidR="00A52A1E">
        <w:t xml:space="preserve">. </w:t>
      </w:r>
    </w:p>
    <w:p w14:paraId="7748E930" w14:textId="644137AC" w:rsidR="00A40AC8" w:rsidRPr="00A31FFD" w:rsidRDefault="00894A9D" w:rsidP="000C7978">
      <w:pPr>
        <w:pStyle w:val="ListParagraph0"/>
        <w:numPr>
          <w:ilvl w:val="1"/>
          <w:numId w:val="20"/>
        </w:numPr>
        <w:tabs>
          <w:tab w:val="clear" w:pos="1440"/>
          <w:tab w:val="num" w:pos="990"/>
        </w:tabs>
        <w:ind w:left="990"/>
        <w:rPr>
          <w:b/>
          <w:bCs/>
        </w:rPr>
      </w:pPr>
      <w:r>
        <w:t xml:space="preserve">Optionally </w:t>
      </w:r>
      <w:proofErr w:type="gramStart"/>
      <w:r>
        <w:t>n</w:t>
      </w:r>
      <w:r w:rsidR="00A40AC8" w:rsidRPr="004806F9">
        <w:t>avigate to</w:t>
      </w:r>
      <w:proofErr w:type="gramEnd"/>
      <w:r w:rsidR="00A40AC8" w:rsidRPr="004806F9">
        <w:t xml:space="preserve"> the </w:t>
      </w:r>
      <w:r w:rsidR="00A40AC8" w:rsidRPr="004806F9">
        <w:rPr>
          <w:b/>
          <w:bCs/>
        </w:rPr>
        <w:t>Filter Test Cases</w:t>
      </w:r>
      <w:r w:rsidR="00A40AC8" w:rsidRPr="004806F9">
        <w:t xml:space="preserve"> tab</w:t>
      </w:r>
      <w:r w:rsidR="00A40AC8">
        <w:t xml:space="preserve"> of </w:t>
      </w:r>
      <w:r w:rsidR="00FA6443" w:rsidRPr="00AC383D">
        <w:rPr>
          <w:bCs/>
        </w:rPr>
        <w:t xml:space="preserve">the </w:t>
      </w:r>
      <w:r w:rsidR="00FA6443">
        <w:rPr>
          <w:b/>
        </w:rPr>
        <w:t>PTM Service</w:t>
      </w:r>
      <w:r w:rsidR="00FC6689">
        <w:t xml:space="preserve"> </w:t>
      </w:r>
      <w:r>
        <w:t xml:space="preserve">and verify </w:t>
      </w:r>
      <w:r w:rsidRPr="00A31FFD">
        <w:t xml:space="preserve">that the </w:t>
      </w:r>
      <w:r>
        <w:t>T</w:t>
      </w:r>
      <w:r w:rsidRPr="00A31FFD">
        <w:t xml:space="preserve">est </w:t>
      </w:r>
      <w:r>
        <w:t>C</w:t>
      </w:r>
      <w:r w:rsidRPr="00A31FFD">
        <w:t xml:space="preserve">ases appear as expected from the </w:t>
      </w:r>
      <w:r w:rsidRPr="00A31FFD">
        <w:rPr>
          <w:b/>
          <w:bCs/>
        </w:rPr>
        <w:t>Profile</w:t>
      </w:r>
      <w:r w:rsidRPr="00A31FFD">
        <w:t xml:space="preserve"> data that you imported</w:t>
      </w:r>
      <w:r>
        <w:t>.</w:t>
      </w:r>
    </w:p>
    <w:p w14:paraId="44ABDBD3" w14:textId="7F9CD0F4" w:rsidR="00A40AC8" w:rsidRPr="00F67AD7" w:rsidRDefault="00A40AC8" w:rsidP="00A40AC8">
      <w:pPr>
        <w:pStyle w:val="ListParagraph0"/>
        <w:ind w:left="990"/>
        <w:rPr>
          <w:b/>
          <w:bCs/>
        </w:rPr>
      </w:pPr>
      <w:r>
        <w:t>N</w:t>
      </w:r>
      <w:r w:rsidRPr="00A31FFD">
        <w:t xml:space="preserve">ote that you can still modify your selections by selecting or unselecting </w:t>
      </w:r>
      <w:r w:rsidR="006F23C3">
        <w:t xml:space="preserve">Test Cases </w:t>
      </w:r>
      <w:r w:rsidR="00910523">
        <w:t xml:space="preserve">on the </w:t>
      </w:r>
      <w:r w:rsidR="00910523" w:rsidRPr="00910523">
        <w:rPr>
          <w:b/>
          <w:bCs/>
        </w:rPr>
        <w:t>Filter Test Cases</w:t>
      </w:r>
      <w:r w:rsidR="00910523">
        <w:t xml:space="preserve"> tab, </w:t>
      </w:r>
      <w:r w:rsidR="006F23C3">
        <w:t>as necessary</w:t>
      </w:r>
      <w:r>
        <w:t>.</w:t>
      </w:r>
      <w:del w:id="212" w:author="Joe Tornese" w:date="2023-08-23T06:48:00Z">
        <w:r w:rsidDel="00554DD0">
          <w:delText xml:space="preserve">  </w:delText>
        </w:r>
      </w:del>
    </w:p>
    <w:p w14:paraId="101D052C" w14:textId="25CEA967" w:rsidR="00A40AC8" w:rsidRPr="004E4369" w:rsidRDefault="00A40AC8" w:rsidP="000C7978">
      <w:pPr>
        <w:pStyle w:val="ListParagraph0"/>
        <w:numPr>
          <w:ilvl w:val="0"/>
          <w:numId w:val="21"/>
        </w:numPr>
        <w:tabs>
          <w:tab w:val="clear" w:pos="720"/>
          <w:tab w:val="num" w:pos="990"/>
        </w:tabs>
        <w:spacing w:after="0"/>
        <w:ind w:left="990" w:hanging="450"/>
        <w:rPr>
          <w:b/>
          <w:bCs/>
        </w:rPr>
      </w:pPr>
      <w:r w:rsidRPr="00907D77">
        <w:rPr>
          <w:b/>
          <w:bCs/>
          <w:color w:val="C00000"/>
        </w:rPr>
        <w:t>Important</w:t>
      </w:r>
    </w:p>
    <w:p w14:paraId="0C5ADE61" w14:textId="12220A9A" w:rsidR="001D6839" w:rsidRDefault="00A40AC8" w:rsidP="008577C2">
      <w:pPr>
        <w:pStyle w:val="ListParagraph0"/>
        <w:spacing w:before="0"/>
        <w:ind w:left="994"/>
      </w:pPr>
      <w:r>
        <w:t xml:space="preserve">If you want to preserve such changes, you </w:t>
      </w:r>
      <w:r w:rsidR="00554DD0">
        <w:t>must</w:t>
      </w:r>
      <w:r>
        <w:t xml:space="preserve"> save them </w:t>
      </w:r>
      <w:r w:rsidR="00C15FCC">
        <w:t>by overwriting</w:t>
      </w:r>
      <w:r>
        <w:t xml:space="preserve"> </w:t>
      </w:r>
      <w:r w:rsidR="00C30496">
        <w:t>the existing</w:t>
      </w:r>
      <w:r>
        <w:t xml:space="preserve"> </w:t>
      </w:r>
      <w:r w:rsidRPr="006F23C3">
        <w:rPr>
          <w:b/>
          <w:bCs/>
        </w:rPr>
        <w:t>Profile</w:t>
      </w:r>
      <w:r w:rsidR="00C30496">
        <w:t xml:space="preserve"> or </w:t>
      </w:r>
      <w:r w:rsidR="00474179">
        <w:t xml:space="preserve">by </w:t>
      </w:r>
      <w:r w:rsidR="00924862">
        <w:t>creat</w:t>
      </w:r>
      <w:r w:rsidR="0024622E">
        <w:t>ing</w:t>
      </w:r>
      <w:r w:rsidR="00C30496">
        <w:t xml:space="preserve"> a new one</w:t>
      </w:r>
      <w:r>
        <w:t>.</w:t>
      </w:r>
    </w:p>
    <w:p w14:paraId="1DA2A232" w14:textId="77777777" w:rsidR="00A40AC8" w:rsidRPr="00A31FFD" w:rsidRDefault="00A40AC8" w:rsidP="00A40AC8">
      <w:pPr>
        <w:pStyle w:val="NormalLineSpacing"/>
      </w:pPr>
    </w:p>
    <w:p w14:paraId="03351AC8" w14:textId="74F6B7C4" w:rsidR="00A40AC8" w:rsidRDefault="00F16BDC" w:rsidP="003C276F">
      <w:pPr>
        <w:spacing w:after="150"/>
        <w:ind w:left="990" w:right="-18"/>
        <w:rPr>
          <w:rFonts w:eastAsia="Times New Roman" w:cs="Segoe UI"/>
          <w:color w:val="0366D6"/>
          <w:sz w:val="21"/>
          <w:szCs w:val="21"/>
          <w:lang w:val="en"/>
        </w:rPr>
      </w:pPr>
      <w:r w:rsidRPr="00F16BDC">
        <w:rPr>
          <w:noProof/>
        </w:rPr>
        <w:lastRenderedPageBreak/>
        <w:t xml:space="preserve"> </w:t>
      </w:r>
      <w:r w:rsidR="00651046">
        <w:rPr>
          <w:rFonts w:eastAsia="Times New Roman" w:cs="Segoe UI"/>
          <w:noProof/>
          <w:color w:val="0366D6"/>
          <w:sz w:val="21"/>
          <w:szCs w:val="21"/>
          <w:lang w:val="en"/>
        </w:rPr>
        <w:drawing>
          <wp:inline distT="0" distB="0" distL="0" distR="0" wp14:anchorId="37F4D1A4" wp14:editId="1E3F83CA">
            <wp:extent cx="5749856" cy="3378185"/>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49856" cy="3378185"/>
                    </a:xfrm>
                    <a:prstGeom prst="rect">
                      <a:avLst/>
                    </a:prstGeom>
                  </pic:spPr>
                </pic:pic>
              </a:graphicData>
            </a:graphic>
          </wp:inline>
        </w:drawing>
      </w:r>
    </w:p>
    <w:p w14:paraId="27510A21" w14:textId="04C82EE8" w:rsidR="00A40AC8" w:rsidRPr="001D7158" w:rsidRDefault="003C0269" w:rsidP="001D7158">
      <w:pPr>
        <w:pStyle w:val="Caption"/>
        <w:ind w:left="990"/>
        <w:rPr>
          <w:rFonts w:eastAsia="Times New Roman" w:cs="Segoe UI"/>
          <w:b/>
          <w:bCs/>
          <w:i w:val="0"/>
          <w:iCs w:val="0"/>
          <w:sz w:val="22"/>
          <w:szCs w:val="22"/>
          <w:lang w:val="en"/>
        </w:rPr>
      </w:pPr>
      <w:r>
        <w:rPr>
          <w:b/>
          <w:bCs/>
          <w:i w:val="0"/>
          <w:iCs w:val="0"/>
          <w:sz w:val="22"/>
          <w:szCs w:val="22"/>
        </w:rPr>
        <w:t xml:space="preserve"> </w:t>
      </w:r>
      <w:bookmarkStart w:id="213" w:name="_Toc113037825"/>
      <w:r w:rsidR="0066704A" w:rsidRPr="001D7158">
        <w:rPr>
          <w:b/>
          <w:bCs/>
          <w:i w:val="0"/>
          <w:iCs w:val="0"/>
          <w:sz w:val="22"/>
          <w:szCs w:val="22"/>
        </w:rPr>
        <w:t>Figure</w:t>
      </w:r>
      <w:del w:id="214" w:author="Abiodun Aremu" w:date="2023-08-22T16:41:00Z">
        <w:r w:rsidR="0066704A" w:rsidRPr="001D7158" w:rsidDel="002215FF">
          <w:rPr>
            <w:b/>
            <w:bCs/>
            <w:i w:val="0"/>
            <w:iCs w:val="0"/>
            <w:sz w:val="22"/>
            <w:szCs w:val="22"/>
          </w:rPr>
          <w:delText xml:space="preserve"> </w:delText>
        </w:r>
      </w:del>
      <w:ins w:id="215" w:author="Abiodun Aremu" w:date="2023-08-22T16:41:00Z">
        <w:r w:rsidR="002215FF">
          <w:rPr>
            <w:b/>
            <w:bCs/>
            <w:i w:val="0"/>
            <w:iCs w:val="0"/>
            <w:sz w:val="22"/>
            <w:szCs w:val="22"/>
          </w:rPr>
          <w:t>20</w:t>
        </w:r>
      </w:ins>
      <w:del w:id="216" w:author="Abiodun Aremu" w:date="2023-08-22T16:41:00Z">
        <w:r w:rsidR="0066704A" w:rsidRPr="001D7158" w:rsidDel="002215FF">
          <w:rPr>
            <w:b/>
            <w:bCs/>
            <w:i w:val="0"/>
            <w:iCs w:val="0"/>
            <w:sz w:val="22"/>
            <w:szCs w:val="22"/>
          </w:rPr>
          <w:fldChar w:fldCharType="begin"/>
        </w:r>
        <w:r w:rsidR="0066704A" w:rsidRPr="001D7158" w:rsidDel="002215FF">
          <w:rPr>
            <w:b/>
            <w:bCs/>
            <w:i w:val="0"/>
            <w:iCs w:val="0"/>
            <w:sz w:val="22"/>
            <w:szCs w:val="22"/>
          </w:rPr>
          <w:delInstrText xml:space="preserve"> SEQ Figure \* ARABIC </w:delInstrText>
        </w:r>
        <w:r w:rsidR="0066704A" w:rsidRPr="001D7158" w:rsidDel="002215FF">
          <w:rPr>
            <w:b/>
            <w:bCs/>
            <w:i w:val="0"/>
            <w:iCs w:val="0"/>
            <w:sz w:val="22"/>
            <w:szCs w:val="22"/>
          </w:rPr>
          <w:fldChar w:fldCharType="separate"/>
        </w:r>
        <w:r w:rsidR="00EE1591" w:rsidDel="002215FF">
          <w:rPr>
            <w:b/>
            <w:bCs/>
            <w:i w:val="0"/>
            <w:iCs w:val="0"/>
            <w:noProof/>
            <w:sz w:val="22"/>
            <w:szCs w:val="22"/>
          </w:rPr>
          <w:delText>19</w:delText>
        </w:r>
        <w:r w:rsidR="0066704A" w:rsidRPr="001D7158" w:rsidDel="002215FF">
          <w:rPr>
            <w:b/>
            <w:bCs/>
            <w:i w:val="0"/>
            <w:iCs w:val="0"/>
            <w:sz w:val="22"/>
            <w:szCs w:val="22"/>
          </w:rPr>
          <w:fldChar w:fldCharType="end"/>
        </w:r>
      </w:del>
      <w:r w:rsidR="0066704A" w:rsidRPr="001D7158">
        <w:rPr>
          <w:b/>
          <w:bCs/>
          <w:i w:val="0"/>
          <w:iCs w:val="0"/>
          <w:sz w:val="22"/>
          <w:szCs w:val="22"/>
        </w:rPr>
        <w:t xml:space="preserve">. </w:t>
      </w:r>
      <w:r w:rsidR="00176BFE" w:rsidRPr="00656BC4">
        <w:rPr>
          <w:b/>
          <w:bCs/>
          <w:i w:val="0"/>
          <w:iCs w:val="0"/>
          <w:sz w:val="22"/>
        </w:rPr>
        <w:t>PTM Service</w:t>
      </w:r>
      <w:r w:rsidR="0066704A" w:rsidRPr="001D7158">
        <w:rPr>
          <w:b/>
          <w:bCs/>
          <w:i w:val="0"/>
          <w:iCs w:val="0"/>
          <w:sz w:val="22"/>
          <w:szCs w:val="22"/>
        </w:rPr>
        <w:t>: Validating Profile test cases prior to execution</w:t>
      </w:r>
      <w:bookmarkEnd w:id="213"/>
    </w:p>
    <w:p w14:paraId="0800DCC1" w14:textId="06628C13" w:rsidR="00F67AD7" w:rsidRDefault="001D7158" w:rsidP="000C7978">
      <w:pPr>
        <w:pStyle w:val="ListParagraph"/>
        <w:numPr>
          <w:ilvl w:val="0"/>
          <w:numId w:val="41"/>
        </w:numPr>
      </w:pPr>
      <w:r>
        <w:t xml:space="preserve">At your discretion, return to the </w:t>
      </w:r>
      <w:r w:rsidRPr="001D7158">
        <w:rPr>
          <w:b/>
          <w:bCs/>
        </w:rPr>
        <w:t>Run Selected Test Cases</w:t>
      </w:r>
      <w:r>
        <w:t xml:space="preserve"> tab and </w:t>
      </w:r>
      <w:r w:rsidR="007B3D70">
        <w:t>select</w:t>
      </w:r>
      <w:r>
        <w:t xml:space="preserve"> </w:t>
      </w:r>
      <w:r w:rsidRPr="001D7158">
        <w:rPr>
          <w:b/>
          <w:bCs/>
        </w:rPr>
        <w:t xml:space="preserve">Run </w:t>
      </w:r>
      <w:r w:rsidR="00910523">
        <w:rPr>
          <w:b/>
          <w:bCs/>
        </w:rPr>
        <w:t>a</w:t>
      </w:r>
      <w:r w:rsidRPr="001D7158">
        <w:rPr>
          <w:b/>
          <w:bCs/>
        </w:rPr>
        <w:t xml:space="preserve">ll </w:t>
      </w:r>
      <w:r w:rsidR="00910523">
        <w:rPr>
          <w:b/>
          <w:bCs/>
        </w:rPr>
        <w:t>c</w:t>
      </w:r>
      <w:r w:rsidRPr="001D7158">
        <w:rPr>
          <w:b/>
          <w:bCs/>
        </w:rPr>
        <w:t>ases</w:t>
      </w:r>
      <w:r>
        <w:t xml:space="preserve"> to execute the </w:t>
      </w:r>
      <w:r w:rsidRPr="001D7158">
        <w:rPr>
          <w:b/>
          <w:bCs/>
        </w:rPr>
        <w:t>Profile</w:t>
      </w:r>
      <w:r>
        <w:t xml:space="preserve"> Test Cases.</w:t>
      </w:r>
    </w:p>
    <w:p w14:paraId="099D3150" w14:textId="77777777" w:rsidR="004C0CBB" w:rsidRDefault="004C0CBB" w:rsidP="004C0CBB">
      <w:pPr>
        <w:pStyle w:val="NormalLineSpacing"/>
      </w:pPr>
    </w:p>
    <w:p w14:paraId="6E481E8E" w14:textId="3E37F65E" w:rsidR="004C0CBB" w:rsidRDefault="004C0CBB" w:rsidP="004C0CBB">
      <w:pPr>
        <w:pStyle w:val="ListParagraph"/>
        <w:rPr>
          <w:ins w:id="217" w:author="Abiodun Aremu" w:date="2023-08-18T20:55:00Z"/>
        </w:rPr>
      </w:pPr>
      <w:r>
        <w:t xml:space="preserve">Whether you </w:t>
      </w:r>
      <w:proofErr w:type="gramStart"/>
      <w:r>
        <w:t xml:space="preserve">actually </w:t>
      </w:r>
      <w:r w:rsidRPr="004C0CBB">
        <w:rPr>
          <w:i/>
          <w:iCs/>
        </w:rPr>
        <w:t>select</w:t>
      </w:r>
      <w:proofErr w:type="gramEnd"/>
      <w:r>
        <w:t xml:space="preserve"> the </w:t>
      </w:r>
      <w:r w:rsidRPr="004C0CBB">
        <w:rPr>
          <w:b/>
          <w:bCs/>
        </w:rPr>
        <w:t>Profile</w:t>
      </w:r>
      <w:r>
        <w:t xml:space="preserve"> Test Cases, all </w:t>
      </w:r>
      <w:r w:rsidR="0025114E">
        <w:t xml:space="preserve">Test Cases </w:t>
      </w:r>
      <w:r>
        <w:t xml:space="preserve">will execute when you </w:t>
      </w:r>
      <w:r w:rsidR="007B3D70">
        <w:t>select</w:t>
      </w:r>
      <w:r>
        <w:t xml:space="preserve"> </w:t>
      </w:r>
      <w:r w:rsidRPr="004C0CBB">
        <w:rPr>
          <w:b/>
          <w:bCs/>
        </w:rPr>
        <w:t>Run all cases</w:t>
      </w:r>
      <w:r>
        <w:t xml:space="preserve">. If you do </w:t>
      </w:r>
      <w:r w:rsidRPr="004C0CBB">
        <w:rPr>
          <w:i/>
          <w:iCs/>
        </w:rPr>
        <w:t>select</w:t>
      </w:r>
      <w:r>
        <w:t xml:space="preserve"> some </w:t>
      </w:r>
      <w:r w:rsidRPr="004C0CBB">
        <w:rPr>
          <w:b/>
          <w:bCs/>
        </w:rPr>
        <w:t>Profile</w:t>
      </w:r>
      <w:r>
        <w:t xml:space="preserve"> Test Cases, only the selected Test Cases of the </w:t>
      </w:r>
      <w:r w:rsidRPr="008D3A7C">
        <w:rPr>
          <w:b/>
          <w:bCs/>
        </w:rPr>
        <w:t>Profile</w:t>
      </w:r>
      <w:r>
        <w:t xml:space="preserve"> will run</w:t>
      </w:r>
      <w:r w:rsidR="008D3A7C">
        <w:t xml:space="preserve"> after you </w:t>
      </w:r>
      <w:r w:rsidR="007B3D70">
        <w:t>select</w:t>
      </w:r>
      <w:r w:rsidR="008D3A7C">
        <w:t xml:space="preserve"> </w:t>
      </w:r>
      <w:r w:rsidR="008D3A7C" w:rsidRPr="008D3A7C">
        <w:rPr>
          <w:b/>
          <w:bCs/>
        </w:rPr>
        <w:t>Run selected cases</w:t>
      </w:r>
      <w:r w:rsidR="008D3A7C">
        <w:t>.</w:t>
      </w:r>
    </w:p>
    <w:p w14:paraId="0C34D02A" w14:textId="13572C93" w:rsidR="00F854F6" w:rsidDel="00FA5B5C" w:rsidRDefault="00F854F6" w:rsidP="00F854F6">
      <w:pPr>
        <w:rPr>
          <w:del w:id="218" w:author="Abiodun Aremu" w:date="2023-08-18T21:00:00Z"/>
        </w:rPr>
      </w:pPr>
    </w:p>
    <w:p w14:paraId="4FE1F61D" w14:textId="3C80B525" w:rsidR="00BA59FD" w:rsidRDefault="001E5F84" w:rsidP="00667545">
      <w:pPr>
        <w:pStyle w:val="Heading1"/>
      </w:pPr>
      <w:bookmarkStart w:id="219" w:name="_5.0__Running"/>
      <w:bookmarkStart w:id="220" w:name="_Toc113037955"/>
      <w:bookmarkEnd w:id="219"/>
      <w:proofErr w:type="gramStart"/>
      <w:r>
        <w:t>5</w:t>
      </w:r>
      <w:r w:rsidR="00C10F44">
        <w:t xml:space="preserve">.0 </w:t>
      </w:r>
      <w:r w:rsidR="00E8518B">
        <w:t xml:space="preserve"> </w:t>
      </w:r>
      <w:r w:rsidR="00667545">
        <w:t>Running</w:t>
      </w:r>
      <w:proofErr w:type="gramEnd"/>
      <w:r w:rsidR="00667545">
        <w:t xml:space="preserve"> the Test Suite Test Cases</w:t>
      </w:r>
      <w:bookmarkEnd w:id="220"/>
    </w:p>
    <w:p w14:paraId="12026DBB" w14:textId="777DE3D2" w:rsidR="00A3350E" w:rsidRDefault="00943A3C" w:rsidP="00A3350E">
      <w:pPr>
        <w:spacing w:before="0" w:after="150" w:line="240" w:lineRule="auto"/>
        <w:rPr>
          <w:rFonts w:eastAsia="Times New Roman" w:cs="Segoe UI"/>
          <w:szCs w:val="24"/>
          <w:lang w:val="en"/>
        </w:rPr>
      </w:pPr>
      <w:r>
        <w:rPr>
          <w:rFonts w:eastAsia="Times New Roman" w:cs="Segoe UI"/>
          <w:szCs w:val="24"/>
          <w:lang w:val="en"/>
        </w:rPr>
        <w:t>T</w:t>
      </w:r>
      <w:r w:rsidR="006E1FFE">
        <w:rPr>
          <w:rFonts w:eastAsia="Times New Roman" w:cs="Segoe UI"/>
          <w:szCs w:val="24"/>
          <w:lang w:val="en"/>
        </w:rPr>
        <w:t xml:space="preserve">he following options are available for </w:t>
      </w:r>
      <w:r w:rsidR="00A3350E" w:rsidRPr="00034578">
        <w:rPr>
          <w:rFonts w:eastAsia="Times New Roman" w:cs="Segoe UI"/>
          <w:szCs w:val="24"/>
          <w:lang w:val="en"/>
        </w:rPr>
        <w:t>run</w:t>
      </w:r>
      <w:r w:rsidR="006E1FFE">
        <w:rPr>
          <w:rFonts w:eastAsia="Times New Roman" w:cs="Segoe UI"/>
          <w:szCs w:val="24"/>
          <w:lang w:val="en"/>
        </w:rPr>
        <w:t>ning</w:t>
      </w:r>
      <w:r w:rsidR="00A3350E" w:rsidRPr="00034578">
        <w:rPr>
          <w:rFonts w:eastAsia="Times New Roman" w:cs="Segoe UI"/>
          <w:szCs w:val="24"/>
          <w:lang w:val="en"/>
        </w:rPr>
        <w:t xml:space="preserve">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Pr>
          <w:rFonts w:eastAsia="Times New Roman" w:cs="Segoe UI"/>
          <w:szCs w:val="24"/>
          <w:lang w:val="en"/>
        </w:rPr>
        <w:t xml:space="preserve"> from</w:t>
      </w:r>
      <w:r w:rsidRPr="00034578">
        <w:rPr>
          <w:rFonts w:eastAsia="Times New Roman" w:cs="Segoe UI"/>
          <w:szCs w:val="24"/>
          <w:lang w:val="en"/>
        </w:rPr>
        <w:t xml:space="preserve"> the </w:t>
      </w:r>
      <w:r w:rsidRPr="00034578">
        <w:rPr>
          <w:rFonts w:eastAsia="Times New Roman" w:cs="Segoe UI"/>
          <w:b/>
          <w:bCs/>
          <w:szCs w:val="24"/>
          <w:lang w:val="en"/>
        </w:rPr>
        <w:t>Run Selected Test Cases</w:t>
      </w:r>
      <w:r w:rsidRPr="00034578">
        <w:rPr>
          <w:rFonts w:eastAsia="Times New Roman" w:cs="Segoe UI"/>
          <w:szCs w:val="24"/>
          <w:lang w:val="en"/>
        </w:rPr>
        <w:t xml:space="preserve"> </w:t>
      </w:r>
      <w:r w:rsidR="008C565D">
        <w:rPr>
          <w:rFonts w:eastAsia="Times New Roman" w:cs="Segoe UI"/>
          <w:szCs w:val="24"/>
          <w:lang w:val="en"/>
        </w:rPr>
        <w:t xml:space="preserve">page </w:t>
      </w:r>
      <w:r w:rsidRPr="00034578">
        <w:rPr>
          <w:rFonts w:eastAsia="Times New Roman" w:cs="Segoe UI"/>
          <w:szCs w:val="24"/>
          <w:lang w:val="en"/>
        </w:rPr>
        <w:t xml:space="preserve">of </w:t>
      </w:r>
      <w:hyperlink w:anchor="ProtocolTestManagerWS" w:history="1">
        <w:r w:rsidR="008C565D" w:rsidRPr="008C565D">
          <w:rPr>
            <w:rStyle w:val="Hyperlink"/>
            <w:rFonts w:eastAsia="Times New Roman" w:cs="Segoe UI"/>
            <w:b/>
            <w:color w:val="00B050"/>
            <w:szCs w:val="24"/>
            <w:lang w:val="en"/>
          </w:rPr>
          <w:t>PTM Service</w:t>
        </w:r>
      </w:hyperlink>
      <w:r w:rsidR="006E1FFE">
        <w:rPr>
          <w:rFonts w:eastAsia="Times New Roman" w:cs="Segoe UI"/>
          <w:szCs w:val="24"/>
          <w:lang w:val="en"/>
        </w:rPr>
        <w:t xml:space="preserve">. For this </w:t>
      </w:r>
      <w:r w:rsidR="00DA4ABA">
        <w:t xml:space="preserve">tutorial </w:t>
      </w:r>
      <w:commentRangeStart w:id="221"/>
      <w:commentRangeEnd w:id="221"/>
      <w:r w:rsidR="00DA4ABA">
        <w:rPr>
          <w:rStyle w:val="CommentReference"/>
        </w:rPr>
        <w:commentReference w:id="221"/>
      </w:r>
      <w:r w:rsidR="006E1FFE">
        <w:rPr>
          <w:rFonts w:eastAsia="Times New Roman" w:cs="Segoe UI"/>
          <w:szCs w:val="24"/>
          <w:lang w:val="en"/>
        </w:rPr>
        <w:t>, you will use the latter method</w:t>
      </w:r>
      <w:r>
        <w:rPr>
          <w:rFonts w:eastAsia="Times New Roman" w:cs="Segoe UI"/>
          <w:szCs w:val="24"/>
          <w:lang w:val="en"/>
        </w:rPr>
        <w:t xml:space="preserve"> of running selected test cases</w:t>
      </w:r>
      <w:r w:rsidR="008C565D">
        <w:rPr>
          <w:rFonts w:eastAsia="Times New Roman" w:cs="Segoe UI"/>
          <w:szCs w:val="24"/>
          <w:lang w:val="en"/>
        </w:rPr>
        <w:t xml:space="preserve">, as specified </w:t>
      </w:r>
      <w:r w:rsidR="00AB0A38">
        <w:rPr>
          <w:rFonts w:eastAsia="Times New Roman" w:cs="Segoe UI"/>
          <w:szCs w:val="24"/>
          <w:lang w:val="en"/>
        </w:rPr>
        <w:t xml:space="preserve">in the second bullet point </w:t>
      </w:r>
      <w:r w:rsidR="008C565D">
        <w:rPr>
          <w:rFonts w:eastAsia="Times New Roman" w:cs="Segoe UI"/>
          <w:szCs w:val="24"/>
          <w:lang w:val="en"/>
        </w:rPr>
        <w:t>below</w:t>
      </w:r>
      <w:r w:rsidR="006E1FFE">
        <w:rPr>
          <w:rFonts w:eastAsia="Times New Roman" w:cs="Segoe UI"/>
          <w:szCs w:val="24"/>
          <w:lang w:val="en"/>
        </w:rPr>
        <w:t>:</w:t>
      </w:r>
    </w:p>
    <w:p w14:paraId="6D3E9FF3" w14:textId="77777777" w:rsidR="00655C88" w:rsidRPr="00655C88" w:rsidRDefault="00655C88" w:rsidP="00655C88">
      <w:pPr>
        <w:spacing w:after="0"/>
        <w:rPr>
          <w:rFonts w:eastAsia="Times New Roman" w:cs="Segoe UI"/>
          <w:b/>
          <w:szCs w:val="24"/>
          <w:lang w:val="en"/>
        </w:rPr>
      </w:pPr>
      <w:r w:rsidRPr="00034578">
        <w:rPr>
          <w:noProof/>
          <w:lang w:val="en"/>
        </w:rPr>
        <w:drawing>
          <wp:inline distT="0" distB="0" distL="0" distR="0" wp14:anchorId="7396426D" wp14:editId="667F46BB">
            <wp:extent cx="274320" cy="182880"/>
            <wp:effectExtent l="0" t="0" r="0" b="7620"/>
            <wp:docPr id="4" name="Picture 4" descr="https://github.com/Microsoft/WindowsProtocolTestSuites/raw/staging/TestSuites/FileServer/docs/image/FileServerUserGuid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https://github.com/Microsoft/WindowsProtocolTestSuites/raw/staging/TestSuites/FileServer/docs/image/FileServerUserGuide/image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74320" cy="182880"/>
                    </a:xfrm>
                    <a:prstGeom prst="rect">
                      <a:avLst/>
                    </a:prstGeom>
                    <a:noFill/>
                    <a:ln>
                      <a:noFill/>
                    </a:ln>
                  </pic:spPr>
                </pic:pic>
              </a:graphicData>
            </a:graphic>
          </wp:inline>
        </w:drawing>
      </w:r>
      <w:r w:rsidRPr="00655C88">
        <w:rPr>
          <w:rFonts w:eastAsia="Times New Roman" w:cs="Segoe UI"/>
          <w:b/>
          <w:color w:val="FF0000"/>
          <w:szCs w:val="24"/>
          <w:lang w:val="en"/>
        </w:rPr>
        <w:t>Important</w:t>
      </w:r>
    </w:p>
    <w:p w14:paraId="26B44819" w14:textId="5FAB4B5B" w:rsidR="00655C88" w:rsidRDefault="00EE1C49" w:rsidP="00485C64">
      <w:pPr>
        <w:spacing w:before="0" w:after="150" w:line="240" w:lineRule="auto"/>
        <w:ind w:firstLine="423"/>
        <w:rPr>
          <w:rFonts w:eastAsia="Times New Roman" w:cs="Segoe UI"/>
          <w:szCs w:val="24"/>
          <w:lang w:val="en"/>
        </w:rPr>
      </w:pPr>
      <w:r w:rsidRPr="00EE1C49">
        <w:rPr>
          <w:rFonts w:eastAsia="Times New Roman" w:cs="Segoe UI"/>
          <w:b/>
          <w:color w:val="FF0000"/>
          <w:szCs w:val="24"/>
          <w:lang w:val="en"/>
        </w:rPr>
        <w:t xml:space="preserve">DO NOT </w:t>
      </w:r>
      <w:r w:rsidR="00BA52C1">
        <w:rPr>
          <w:rFonts w:eastAsia="Times New Roman" w:cs="Segoe UI"/>
          <w:b/>
          <w:color w:val="FF0000"/>
          <w:szCs w:val="24"/>
          <w:lang w:val="en"/>
        </w:rPr>
        <w:t xml:space="preserve">execute </w:t>
      </w:r>
      <w:r w:rsidR="00655C88" w:rsidRPr="00655C88">
        <w:rPr>
          <w:rFonts w:eastAsia="Times New Roman" w:cs="Segoe UI"/>
          <w:b/>
          <w:color w:val="FF0000"/>
          <w:szCs w:val="24"/>
          <w:lang w:val="en"/>
        </w:rPr>
        <w:t>Test Case</w:t>
      </w:r>
      <w:r w:rsidR="00BA52C1">
        <w:rPr>
          <w:rFonts w:eastAsia="Times New Roman" w:cs="Segoe UI"/>
          <w:b/>
          <w:color w:val="FF0000"/>
          <w:szCs w:val="24"/>
          <w:lang w:val="en"/>
        </w:rPr>
        <w:t>s</w:t>
      </w:r>
      <w:r w:rsidR="00655C88" w:rsidRPr="00655C88">
        <w:rPr>
          <w:rFonts w:eastAsia="Times New Roman" w:cs="Segoe UI"/>
          <w:b/>
          <w:color w:val="FF0000"/>
          <w:szCs w:val="24"/>
          <w:lang w:val="en"/>
        </w:rPr>
        <w:t xml:space="preserve"> </w:t>
      </w:r>
      <w:r w:rsidR="00022832">
        <w:rPr>
          <w:rFonts w:eastAsia="Times New Roman" w:cs="Segoe UI"/>
          <w:b/>
          <w:color w:val="FF0000"/>
          <w:szCs w:val="24"/>
          <w:lang w:val="en"/>
        </w:rPr>
        <w:t>now</w:t>
      </w:r>
      <w:r w:rsidR="00655C88" w:rsidRPr="003D5D84">
        <w:rPr>
          <w:rFonts w:eastAsia="Times New Roman" w:cs="Segoe UI"/>
          <w:b/>
          <w:color w:val="FF0000"/>
          <w:szCs w:val="24"/>
          <w:lang w:val="en"/>
        </w:rPr>
        <w:t>.</w:t>
      </w:r>
      <w:r w:rsidR="008A626A" w:rsidRPr="003D5D84">
        <w:rPr>
          <w:rFonts w:eastAsia="Times New Roman" w:cs="Segoe UI"/>
          <w:b/>
          <w:color w:val="FF0000"/>
          <w:szCs w:val="24"/>
          <w:lang w:val="en"/>
        </w:rPr>
        <w:t xml:space="preserve"> </w:t>
      </w:r>
      <w:del w:id="222" w:author="Joe Tornese" w:date="2023-08-22T16:43:00Z">
        <w:r w:rsidR="00BA52C1" w:rsidDel="0025114E">
          <w:rPr>
            <w:rFonts w:eastAsia="Times New Roman" w:cs="Segoe UI"/>
            <w:b/>
            <w:color w:val="FF0000"/>
            <w:szCs w:val="24"/>
            <w:lang w:val="en"/>
          </w:rPr>
          <w:delText xml:space="preserve"> </w:delText>
        </w:r>
      </w:del>
      <w:r w:rsidR="00BA52C1">
        <w:rPr>
          <w:rFonts w:eastAsia="Times New Roman" w:cs="Segoe UI"/>
          <w:b/>
          <w:color w:val="FF0000"/>
          <w:szCs w:val="24"/>
          <w:lang w:val="en"/>
        </w:rPr>
        <w:t xml:space="preserve">Only </w:t>
      </w:r>
      <w:r w:rsidR="007B1EC2">
        <w:rPr>
          <w:rFonts w:eastAsia="Times New Roman" w:cs="Segoe UI"/>
          <w:b/>
          <w:color w:val="FF0000"/>
          <w:szCs w:val="24"/>
          <w:lang w:val="en"/>
        </w:rPr>
        <w:t>execute</w:t>
      </w:r>
      <w:r w:rsidR="00BA52C1">
        <w:rPr>
          <w:rFonts w:eastAsia="Times New Roman" w:cs="Segoe UI"/>
          <w:b/>
          <w:color w:val="FF0000"/>
          <w:szCs w:val="24"/>
          <w:lang w:val="en"/>
        </w:rPr>
        <w:t xml:space="preserve"> </w:t>
      </w:r>
      <w:r w:rsidR="00022832">
        <w:rPr>
          <w:rFonts w:eastAsia="Times New Roman" w:cs="Segoe UI"/>
          <w:b/>
          <w:color w:val="FF0000"/>
          <w:szCs w:val="24"/>
          <w:lang w:val="en"/>
        </w:rPr>
        <w:t>from</w:t>
      </w:r>
      <w:r w:rsidR="00022832" w:rsidRPr="008A626A">
        <w:rPr>
          <w:rFonts w:eastAsia="Times New Roman" w:cs="Segoe UI"/>
          <w:b/>
          <w:color w:val="FF0000"/>
          <w:szCs w:val="24"/>
          <w:lang w:val="en"/>
        </w:rPr>
        <w:t xml:space="preserve"> </w:t>
      </w:r>
      <w:r w:rsidR="00BA52C1">
        <w:rPr>
          <w:rFonts w:eastAsia="Times New Roman" w:cs="Segoe UI"/>
          <w:b/>
          <w:color w:val="FF0000"/>
          <w:szCs w:val="24"/>
          <w:lang w:val="en"/>
        </w:rPr>
        <w:t xml:space="preserve">“To run the Test Cases” </w:t>
      </w:r>
      <w:r w:rsidR="008A626A" w:rsidRPr="008A626A">
        <w:rPr>
          <w:rFonts w:eastAsia="Times New Roman" w:cs="Segoe UI"/>
          <w:b/>
          <w:color w:val="FF0000"/>
          <w:szCs w:val="24"/>
          <w:lang w:val="en"/>
        </w:rPr>
        <w:t xml:space="preserve">procedure </w:t>
      </w:r>
      <w:r w:rsidR="00BA52C1">
        <w:rPr>
          <w:rFonts w:eastAsia="Times New Roman" w:cs="Segoe UI"/>
          <w:b/>
          <w:color w:val="FF0000"/>
          <w:szCs w:val="24"/>
          <w:lang w:val="en"/>
        </w:rPr>
        <w:t>ahead</w:t>
      </w:r>
      <w:r w:rsidR="008A626A" w:rsidRPr="008A626A">
        <w:rPr>
          <w:rFonts w:eastAsia="Times New Roman" w:cs="Segoe UI"/>
          <w:b/>
          <w:color w:val="FF0000"/>
          <w:szCs w:val="24"/>
          <w:lang w:val="en"/>
        </w:rPr>
        <w:t>.</w:t>
      </w:r>
    </w:p>
    <w:p w14:paraId="396540CD" w14:textId="77777777" w:rsidR="00655C88" w:rsidRPr="00034578" w:rsidRDefault="00655C88" w:rsidP="00655C88">
      <w:pPr>
        <w:pStyle w:val="NormalLineSpacing"/>
        <w:rPr>
          <w:lang w:val="en"/>
        </w:rPr>
      </w:pPr>
    </w:p>
    <w:p w14:paraId="02386A04" w14:textId="5BB24A0B" w:rsidR="00A3350E" w:rsidRDefault="00A3350E" w:rsidP="000C7978">
      <w:pPr>
        <w:numPr>
          <w:ilvl w:val="0"/>
          <w:numId w:val="27"/>
        </w:numPr>
        <w:spacing w:before="0" w:after="150" w:line="240" w:lineRule="auto"/>
        <w:rPr>
          <w:rFonts w:eastAsia="Times New Roman" w:cs="Segoe UI"/>
          <w:szCs w:val="24"/>
          <w:lang w:val="en"/>
        </w:rPr>
      </w:pPr>
      <w:r w:rsidRPr="00034578">
        <w:rPr>
          <w:rFonts w:eastAsia="Times New Roman" w:cs="Segoe UI"/>
          <w:b/>
          <w:bCs/>
          <w:szCs w:val="24"/>
          <w:lang w:val="en"/>
        </w:rPr>
        <w:t xml:space="preserve">Run </w:t>
      </w:r>
      <w:r w:rsidR="00312600">
        <w:rPr>
          <w:rFonts w:eastAsia="Times New Roman" w:cs="Segoe UI"/>
          <w:b/>
          <w:bCs/>
          <w:szCs w:val="24"/>
          <w:lang w:val="en"/>
        </w:rPr>
        <w:t>a</w:t>
      </w:r>
      <w:r w:rsidRPr="00034578">
        <w:rPr>
          <w:rFonts w:eastAsia="Times New Roman" w:cs="Segoe UI"/>
          <w:b/>
          <w:bCs/>
          <w:szCs w:val="24"/>
          <w:lang w:val="en"/>
        </w:rPr>
        <w:t>ll</w:t>
      </w:r>
      <w:r w:rsidR="006573B1" w:rsidRPr="007E0AEC">
        <w:t xml:space="preserve"> </w:t>
      </w:r>
      <w:r w:rsidR="00312600" w:rsidRPr="00312600">
        <w:rPr>
          <w:b/>
          <w:bCs/>
        </w:rPr>
        <w:t>c</w:t>
      </w:r>
      <w:r w:rsidR="008C565D" w:rsidRPr="008C565D">
        <w:rPr>
          <w:b/>
          <w:bCs/>
        </w:rPr>
        <w:t>ases</w:t>
      </w:r>
      <w:r w:rsidR="0025114E">
        <w:rPr>
          <w:b/>
          <w:bCs/>
        </w:rPr>
        <w:t xml:space="preserve">. </w:t>
      </w:r>
      <w:r w:rsidR="007B3D70">
        <w:rPr>
          <w:rFonts w:eastAsia="Times New Roman" w:cs="Segoe UI"/>
          <w:szCs w:val="24"/>
          <w:lang w:val="en"/>
        </w:rPr>
        <w:t>Select</w:t>
      </w:r>
      <w:r w:rsidRPr="00034578">
        <w:rPr>
          <w:rFonts w:eastAsia="Times New Roman" w:cs="Segoe UI"/>
          <w:szCs w:val="24"/>
          <w:lang w:val="en"/>
        </w:rPr>
        <w:t xml:space="preserve"> this link to run all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6AF6F1F5" w14:textId="158A9EA9" w:rsidR="006F5E03" w:rsidRDefault="00F32901" w:rsidP="007B1EC2">
      <w:pPr>
        <w:pStyle w:val="ListParagraph0"/>
      </w:pPr>
      <w:r w:rsidRPr="00BA52C1">
        <w:t xml:space="preserve">If you select this option, all Test Cases that exist </w:t>
      </w:r>
      <w:r w:rsidR="00156E19" w:rsidRPr="00BA52C1">
        <w:t>under the</w:t>
      </w:r>
      <w:r w:rsidR="008C565D">
        <w:t xml:space="preserve"> </w:t>
      </w:r>
      <w:r w:rsidR="008C565D">
        <w:rPr>
          <w:b/>
          <w:bCs/>
        </w:rPr>
        <w:t xml:space="preserve">Name </w:t>
      </w:r>
      <w:r w:rsidR="008C565D" w:rsidRPr="008C565D">
        <w:t>column</w:t>
      </w:r>
      <w:r w:rsidR="00156E19" w:rsidRPr="00BA52C1">
        <w:t xml:space="preserve"> </w:t>
      </w:r>
      <w:r w:rsidRPr="00BA52C1">
        <w:t xml:space="preserve">on the </w:t>
      </w:r>
      <w:r w:rsidRPr="00BA52C1">
        <w:rPr>
          <w:b/>
          <w:bCs/>
        </w:rPr>
        <w:t>Run Selected Test Cases</w:t>
      </w:r>
      <w:r w:rsidRPr="00BA52C1">
        <w:t xml:space="preserve"> </w:t>
      </w:r>
      <w:r w:rsidR="008C565D">
        <w:t>page</w:t>
      </w:r>
      <w:r w:rsidR="008C565D" w:rsidRPr="00BA52C1">
        <w:t xml:space="preserve"> </w:t>
      </w:r>
      <w:r w:rsidRPr="00BA52C1">
        <w:t xml:space="preserve">of </w:t>
      </w:r>
      <w:r w:rsidR="008C565D">
        <w:t xml:space="preserve">the </w:t>
      </w:r>
      <w:r w:rsidRPr="00D42FB1">
        <w:rPr>
          <w:b/>
          <w:bCs/>
        </w:rPr>
        <w:t xml:space="preserve">PTM </w:t>
      </w:r>
      <w:r w:rsidR="008C565D" w:rsidRPr="00D42FB1">
        <w:rPr>
          <w:b/>
          <w:bCs/>
        </w:rPr>
        <w:t>Service</w:t>
      </w:r>
      <w:r w:rsidR="008C565D">
        <w:t xml:space="preserve"> </w:t>
      </w:r>
      <w:r w:rsidRPr="00BA52C1">
        <w:t>will be executed,</w:t>
      </w:r>
      <w:r w:rsidR="00335C5F">
        <w:t xml:space="preserve"> </w:t>
      </w:r>
      <w:r w:rsidR="00445DE7">
        <w:t>whether</w:t>
      </w:r>
      <w:r w:rsidR="00335C5F" w:rsidRPr="00BA52C1">
        <w:t xml:space="preserve"> </w:t>
      </w:r>
      <w:r w:rsidR="00335C5F">
        <w:t xml:space="preserve">you </w:t>
      </w:r>
      <w:r w:rsidR="00554DD0">
        <w:t xml:space="preserve">have </w:t>
      </w:r>
      <w:r w:rsidR="00335C5F">
        <w:t xml:space="preserve">designated the Test Cases as </w:t>
      </w:r>
      <w:r w:rsidR="00335C5F" w:rsidRPr="00CD7015">
        <w:rPr>
          <w:i/>
          <w:iCs/>
        </w:rPr>
        <w:t>selected</w:t>
      </w:r>
      <w:r w:rsidR="00335C5F">
        <w:t xml:space="preserve"> with a checkmark</w:t>
      </w:r>
      <w:r w:rsidRPr="00BA52C1">
        <w:t>.</w:t>
      </w:r>
      <w:r w:rsidR="00156E19" w:rsidRPr="00BA52C1">
        <w:t xml:space="preserve"> </w:t>
      </w:r>
    </w:p>
    <w:p w14:paraId="35D8D052" w14:textId="24F6CC0A" w:rsidR="00F32901" w:rsidRDefault="00156E19" w:rsidP="007B1EC2">
      <w:pPr>
        <w:pStyle w:val="ListParagraph0"/>
      </w:pPr>
      <w:r w:rsidRPr="00BA52C1">
        <w:t>These Test Cases are the ones that you selected</w:t>
      </w:r>
      <w:r w:rsidR="00445DE7">
        <w:t xml:space="preserve"> or </w:t>
      </w:r>
      <w:r w:rsidRPr="00BA52C1">
        <w:t xml:space="preserve">filtered </w:t>
      </w:r>
      <w:r w:rsidR="00955C2E" w:rsidRPr="00BA52C1">
        <w:t>earlier on</w:t>
      </w:r>
      <w:r w:rsidRPr="00BA52C1">
        <w:t xml:space="preserve"> the </w:t>
      </w:r>
      <w:r w:rsidRPr="00BA52C1">
        <w:rPr>
          <w:b/>
          <w:bCs/>
        </w:rPr>
        <w:t>Filter Test Cases</w:t>
      </w:r>
      <w:r w:rsidRPr="00BA52C1">
        <w:t xml:space="preserve"> </w:t>
      </w:r>
      <w:r w:rsidR="00D42FB1">
        <w:t>page</w:t>
      </w:r>
      <w:r w:rsidR="00D42FB1" w:rsidRPr="00BA52C1">
        <w:t xml:space="preserve"> </w:t>
      </w:r>
      <w:r w:rsidRPr="00BA52C1">
        <w:t xml:space="preserve">of </w:t>
      </w:r>
      <w:r w:rsidR="00D42FB1">
        <w:t xml:space="preserve">the </w:t>
      </w:r>
      <w:r w:rsidRPr="00D42FB1">
        <w:rPr>
          <w:b/>
          <w:bCs/>
        </w:rPr>
        <w:t xml:space="preserve">PTM </w:t>
      </w:r>
      <w:r w:rsidR="00D42FB1" w:rsidRPr="00D42FB1">
        <w:rPr>
          <w:b/>
          <w:bCs/>
        </w:rPr>
        <w:t>Service</w:t>
      </w:r>
      <w:r w:rsidR="00D42FB1">
        <w:t xml:space="preserve"> </w:t>
      </w:r>
      <w:r w:rsidRPr="00BA52C1">
        <w:t xml:space="preserve">and therefore appear on the </w:t>
      </w:r>
      <w:r w:rsidRPr="00BA52C1">
        <w:rPr>
          <w:b/>
          <w:bCs/>
        </w:rPr>
        <w:t>Run Selected Test Cases</w:t>
      </w:r>
      <w:r w:rsidRPr="00BA52C1">
        <w:t xml:space="preserve"> </w:t>
      </w:r>
      <w:r w:rsidR="00D42FB1">
        <w:t>page</w:t>
      </w:r>
      <w:r w:rsidR="00D23AD6">
        <w:t xml:space="preserve">; or they are the Test Cases of an existing </w:t>
      </w:r>
      <w:r w:rsidR="00D23AD6" w:rsidRPr="00C326BB">
        <w:rPr>
          <w:b/>
          <w:bCs/>
        </w:rPr>
        <w:t>Profile</w:t>
      </w:r>
      <w:r w:rsidR="00752981">
        <w:t>, the contents of which</w:t>
      </w:r>
      <w:r w:rsidR="00D23AD6">
        <w:t xml:space="preserve"> you </w:t>
      </w:r>
      <w:r w:rsidR="002F7FF6">
        <w:t xml:space="preserve">will have </w:t>
      </w:r>
      <w:r w:rsidR="00D23AD6">
        <w:t xml:space="preserve">loaded into the </w:t>
      </w:r>
      <w:r w:rsidR="00D23AD6" w:rsidRPr="00D42FB1">
        <w:rPr>
          <w:b/>
          <w:bCs/>
        </w:rPr>
        <w:t>PTM</w:t>
      </w:r>
      <w:r w:rsidR="00D42FB1" w:rsidRPr="00D42FB1">
        <w:rPr>
          <w:b/>
          <w:bCs/>
        </w:rPr>
        <w:t xml:space="preserve"> Service</w:t>
      </w:r>
      <w:r w:rsidRPr="00BA52C1">
        <w:t xml:space="preserve">. </w:t>
      </w:r>
    </w:p>
    <w:p w14:paraId="583EA991" w14:textId="76FC0EB7" w:rsidR="00AC383D" w:rsidDel="00445DE7" w:rsidRDefault="00AC383D" w:rsidP="007B1EC2">
      <w:pPr>
        <w:pStyle w:val="ListParagraph0"/>
        <w:rPr>
          <w:del w:id="223" w:author="Joe Tornese" w:date="2023-08-22T16:47:00Z"/>
        </w:rPr>
      </w:pPr>
    </w:p>
    <w:p w14:paraId="3ECD8A07" w14:textId="77777777" w:rsidR="00AC383D" w:rsidRDefault="00AC383D" w:rsidP="00445DE7">
      <w:pPr>
        <w:pStyle w:val="ListParagraph0"/>
        <w:ind w:left="0"/>
      </w:pPr>
    </w:p>
    <w:p w14:paraId="1377F9B1" w14:textId="0CCF6A48" w:rsidR="00E923A0" w:rsidRPr="00E923A0" w:rsidRDefault="00E923A0" w:rsidP="00E923A0">
      <w:pPr>
        <w:pStyle w:val="ListParagraph0"/>
        <w:spacing w:before="0" w:after="0" w:line="240" w:lineRule="auto"/>
        <w:rPr>
          <w:b/>
          <w:bCs/>
        </w:rPr>
      </w:pPr>
      <w:r w:rsidRPr="00E923A0">
        <w:rPr>
          <w:b/>
          <w:bCs/>
        </w:rPr>
        <w:lastRenderedPageBreak/>
        <w:t>Advisory</w:t>
      </w:r>
    </w:p>
    <w:p w14:paraId="79625C51" w14:textId="0C7774BE" w:rsidR="00156E19" w:rsidRDefault="00D2069E" w:rsidP="00E923A0">
      <w:pPr>
        <w:pStyle w:val="ListParagraph0"/>
        <w:spacing w:before="0" w:after="0" w:line="240" w:lineRule="auto"/>
      </w:pPr>
      <w:r>
        <w:t>When you use</w:t>
      </w:r>
      <w:r w:rsidR="00E923A0" w:rsidRPr="00BA52C1">
        <w:t xml:space="preserve"> </w:t>
      </w:r>
      <w:r w:rsidR="00E923A0">
        <w:t>t</w:t>
      </w:r>
      <w:r w:rsidR="00156E19" w:rsidRPr="00BA52C1">
        <w:t>h</w:t>
      </w:r>
      <w:r w:rsidR="00D23AD6">
        <w:t>e</w:t>
      </w:r>
      <w:r w:rsidR="00156E19" w:rsidRPr="00BA52C1">
        <w:t xml:space="preserve"> </w:t>
      </w:r>
      <w:r w:rsidR="00D23AD6" w:rsidRPr="00C326BB">
        <w:rPr>
          <w:b/>
          <w:bCs/>
        </w:rPr>
        <w:t xml:space="preserve">Run </w:t>
      </w:r>
      <w:r w:rsidR="00FD4960">
        <w:rPr>
          <w:b/>
          <w:bCs/>
        </w:rPr>
        <w:t>a</w:t>
      </w:r>
      <w:r w:rsidR="00D23AD6" w:rsidRPr="00C326BB">
        <w:rPr>
          <w:b/>
          <w:bCs/>
        </w:rPr>
        <w:t>ll</w:t>
      </w:r>
      <w:r w:rsidR="00D42FB1">
        <w:rPr>
          <w:b/>
          <w:bCs/>
        </w:rPr>
        <w:t xml:space="preserve"> </w:t>
      </w:r>
      <w:r w:rsidR="00FD4960">
        <w:rPr>
          <w:b/>
          <w:bCs/>
        </w:rPr>
        <w:t>c</w:t>
      </w:r>
      <w:r w:rsidR="00D42FB1">
        <w:rPr>
          <w:b/>
          <w:bCs/>
        </w:rPr>
        <w:t>ases</w:t>
      </w:r>
      <w:r w:rsidR="00D23AD6">
        <w:t xml:space="preserve"> </w:t>
      </w:r>
      <w:r w:rsidR="00156E19" w:rsidRPr="00BA52C1">
        <w:t>option</w:t>
      </w:r>
      <w:r>
        <w:t xml:space="preserve">, </w:t>
      </w:r>
      <w:r w:rsidRPr="00AD39C4">
        <w:t>it</w:t>
      </w:r>
      <w:r w:rsidR="00156E19" w:rsidRPr="00AD39C4">
        <w:t xml:space="preserve"> </w:t>
      </w:r>
      <w:r w:rsidR="00156E19" w:rsidRPr="00316062">
        <w:rPr>
          <w:i/>
          <w:iCs/>
        </w:rPr>
        <w:t>does not</w:t>
      </w:r>
      <w:r w:rsidR="00156E19" w:rsidRPr="00BA52C1">
        <w:t xml:space="preserve"> </w:t>
      </w:r>
      <w:r w:rsidR="00032DB0" w:rsidRPr="00AD39C4">
        <w:t xml:space="preserve">necessarily </w:t>
      </w:r>
      <w:r w:rsidR="00156E19" w:rsidRPr="00AD39C4">
        <w:t>mean</w:t>
      </w:r>
      <w:r w:rsidR="00156E19" w:rsidRPr="00BA52C1">
        <w:t xml:space="preserve"> you will be executing </w:t>
      </w:r>
      <w:r w:rsidR="00156E19" w:rsidRPr="00BA52C1">
        <w:rPr>
          <w:i/>
          <w:iCs/>
        </w:rPr>
        <w:t>all</w:t>
      </w:r>
      <w:r w:rsidR="00156E19" w:rsidRPr="00BA52C1">
        <w:t xml:space="preserve"> the default Test Cases returned from auto-detection of the SUT configuration</w:t>
      </w:r>
      <w:r w:rsidR="00445DE7">
        <w:t xml:space="preserve">. The </w:t>
      </w:r>
      <w:r w:rsidR="00445DE7" w:rsidRPr="00445DE7">
        <w:rPr>
          <w:b/>
          <w:bCs/>
        </w:rPr>
        <w:t>Run all cases</w:t>
      </w:r>
      <w:r w:rsidR="00445DE7">
        <w:t xml:space="preserve"> option will execute all the default Test Cases</w:t>
      </w:r>
      <w:r w:rsidR="00032DB0">
        <w:t xml:space="preserve"> only if </w:t>
      </w:r>
      <w:r w:rsidR="00AF687B">
        <w:t xml:space="preserve">you </w:t>
      </w:r>
      <w:r w:rsidR="00445DE7">
        <w:t xml:space="preserve">have </w:t>
      </w:r>
      <w:r w:rsidR="00AF687B">
        <w:t xml:space="preserve">never modified this default set of Test Cases </w:t>
      </w:r>
      <w:r w:rsidR="00032DB0">
        <w:t>on</w:t>
      </w:r>
      <w:r w:rsidR="00FD4960">
        <w:t xml:space="preserve"> the</w:t>
      </w:r>
      <w:r w:rsidR="00032DB0">
        <w:t xml:space="preserve"> </w:t>
      </w:r>
      <w:r w:rsidR="00032DB0" w:rsidRPr="00032DB0">
        <w:rPr>
          <w:b/>
          <w:bCs/>
        </w:rPr>
        <w:t>Filter Test Case</w:t>
      </w:r>
      <w:r w:rsidR="00445DE7">
        <w:rPr>
          <w:b/>
          <w:bCs/>
        </w:rPr>
        <w:t>s</w:t>
      </w:r>
      <w:r w:rsidR="00445DE7">
        <w:t>.</w:t>
      </w:r>
    </w:p>
    <w:p w14:paraId="2C06CC98" w14:textId="77777777" w:rsidR="00E923A0" w:rsidRPr="00BA52C1" w:rsidRDefault="00E923A0" w:rsidP="00AC383D">
      <w:pPr>
        <w:pStyle w:val="NormalLineSpacing"/>
      </w:pPr>
    </w:p>
    <w:p w14:paraId="0043A7DD" w14:textId="390A9A0D" w:rsidR="00655C88" w:rsidRDefault="00A3350E" w:rsidP="000C7978">
      <w:pPr>
        <w:numPr>
          <w:ilvl w:val="0"/>
          <w:numId w:val="27"/>
        </w:numPr>
        <w:spacing w:before="0" w:after="150" w:line="240" w:lineRule="auto"/>
        <w:rPr>
          <w:rFonts w:eastAsia="Times New Roman" w:cs="Segoe UI"/>
          <w:szCs w:val="24"/>
          <w:lang w:val="en"/>
        </w:rPr>
      </w:pPr>
      <w:r w:rsidRPr="00034578">
        <w:rPr>
          <w:rFonts w:eastAsia="Times New Roman" w:cs="Segoe UI"/>
          <w:b/>
          <w:bCs/>
          <w:szCs w:val="24"/>
          <w:lang w:val="en"/>
        </w:rPr>
        <w:t xml:space="preserve">Run </w:t>
      </w:r>
      <w:r w:rsidR="00312600">
        <w:rPr>
          <w:rFonts w:eastAsia="Times New Roman" w:cs="Segoe UI"/>
          <w:b/>
          <w:bCs/>
          <w:szCs w:val="24"/>
          <w:lang w:val="en"/>
        </w:rPr>
        <w:t>s</w:t>
      </w:r>
      <w:r w:rsidRPr="00034578">
        <w:rPr>
          <w:rFonts w:eastAsia="Times New Roman" w:cs="Segoe UI"/>
          <w:b/>
          <w:bCs/>
          <w:szCs w:val="24"/>
          <w:lang w:val="en"/>
        </w:rPr>
        <w:t xml:space="preserve">elected </w:t>
      </w:r>
      <w:r w:rsidR="00312600">
        <w:rPr>
          <w:rFonts w:eastAsia="Times New Roman" w:cs="Segoe UI"/>
          <w:b/>
          <w:bCs/>
          <w:szCs w:val="24"/>
          <w:lang w:val="en"/>
        </w:rPr>
        <w:t>c</w:t>
      </w:r>
      <w:r w:rsidR="003223EC">
        <w:rPr>
          <w:rFonts w:eastAsia="Times New Roman" w:cs="Segoe UI"/>
          <w:b/>
          <w:bCs/>
          <w:szCs w:val="24"/>
          <w:lang w:val="en"/>
        </w:rPr>
        <w:t>ases</w:t>
      </w:r>
      <w:r w:rsidR="0025114E">
        <w:rPr>
          <w:rFonts w:eastAsia="Times New Roman" w:cs="Segoe UI"/>
          <w:b/>
          <w:bCs/>
          <w:szCs w:val="24"/>
          <w:lang w:val="en"/>
        </w:rPr>
        <w:t xml:space="preserve">. </w:t>
      </w:r>
      <w:r w:rsidR="007B3D70">
        <w:rPr>
          <w:rFonts w:eastAsia="Times New Roman" w:cs="Segoe UI"/>
          <w:szCs w:val="24"/>
          <w:lang w:val="en"/>
        </w:rPr>
        <w:t>Select</w:t>
      </w:r>
      <w:r w:rsidRPr="00034578">
        <w:rPr>
          <w:rFonts w:eastAsia="Times New Roman" w:cs="Segoe UI"/>
          <w:szCs w:val="24"/>
          <w:lang w:val="en"/>
        </w:rPr>
        <w:t xml:space="preserve"> this link to run the selected </w:t>
      </w:r>
      <w:r w:rsidR="00042CEB">
        <w:rPr>
          <w:rFonts w:eastAsia="Times New Roman" w:cs="Segoe UI"/>
          <w:szCs w:val="24"/>
          <w:lang w:val="en"/>
        </w:rPr>
        <w:t>T</w:t>
      </w:r>
      <w:r w:rsidR="00042CEB" w:rsidRPr="00034578">
        <w:rPr>
          <w:rFonts w:eastAsia="Times New Roman" w:cs="Segoe UI"/>
          <w:szCs w:val="24"/>
          <w:lang w:val="en"/>
        </w:rPr>
        <w:t xml:space="preserve">est </w:t>
      </w:r>
      <w:r w:rsidR="00042CEB">
        <w:rPr>
          <w:rFonts w:eastAsia="Times New Roman" w:cs="Segoe UI"/>
          <w:szCs w:val="24"/>
          <w:lang w:val="en"/>
        </w:rPr>
        <w:t>C</w:t>
      </w:r>
      <w:r w:rsidR="00042CEB" w:rsidRPr="00034578">
        <w:rPr>
          <w:rFonts w:eastAsia="Times New Roman" w:cs="Segoe UI"/>
          <w:szCs w:val="24"/>
          <w:lang w:val="en"/>
        </w:rPr>
        <w:t>ase</w:t>
      </w:r>
      <w:r w:rsidR="00042CEB">
        <w:rPr>
          <w:rFonts w:eastAsia="Times New Roman" w:cs="Segoe UI"/>
          <w:szCs w:val="24"/>
          <w:lang w:val="en"/>
        </w:rPr>
        <w:t>s</w:t>
      </w:r>
      <w:r w:rsidRPr="00034578">
        <w:rPr>
          <w:rFonts w:eastAsia="Times New Roman" w:cs="Segoe UI"/>
          <w:szCs w:val="24"/>
          <w:lang w:val="en"/>
        </w:rPr>
        <w:t>.</w:t>
      </w:r>
    </w:p>
    <w:p w14:paraId="7C1FE861" w14:textId="4C5E681D" w:rsidR="00156E19" w:rsidRDefault="00156E19" w:rsidP="007B1EC2">
      <w:pPr>
        <w:spacing w:before="0" w:after="150" w:line="240" w:lineRule="auto"/>
        <w:ind w:left="720"/>
        <w:rPr>
          <w:rFonts w:eastAsia="Times New Roman" w:cs="Segoe UI"/>
          <w:szCs w:val="24"/>
          <w:lang w:val="en"/>
        </w:rPr>
      </w:pPr>
      <w:r w:rsidRPr="007B1EC2">
        <w:rPr>
          <w:rStyle w:val="ListParagraphChar0"/>
          <w:rFonts w:eastAsiaTheme="minorHAnsi"/>
        </w:rPr>
        <w:t xml:space="preserve">If you select this option, only the Test Cases that </w:t>
      </w:r>
      <w:r w:rsidR="007B1EC2">
        <w:rPr>
          <w:rStyle w:val="ListParagraphChar0"/>
          <w:rFonts w:eastAsiaTheme="minorHAnsi"/>
        </w:rPr>
        <w:t xml:space="preserve">are </w:t>
      </w:r>
      <w:r w:rsidR="008E694B" w:rsidRPr="00DF30A2">
        <w:rPr>
          <w:rStyle w:val="ListParagraphChar0"/>
          <w:rFonts w:eastAsiaTheme="minorHAnsi"/>
          <w:i/>
          <w:iCs/>
        </w:rPr>
        <w:t>currently</w:t>
      </w:r>
      <w:r w:rsidR="008E694B">
        <w:rPr>
          <w:rStyle w:val="ListParagraphChar0"/>
          <w:rFonts w:eastAsiaTheme="minorHAnsi"/>
        </w:rPr>
        <w:t xml:space="preserve"> </w:t>
      </w:r>
      <w:r w:rsidR="00AD39C4" w:rsidRPr="002F3F65">
        <w:rPr>
          <w:rStyle w:val="ListParagraphChar0"/>
          <w:rFonts w:eastAsiaTheme="minorHAnsi"/>
          <w:i/>
          <w:iCs/>
        </w:rPr>
        <w:t>selected</w:t>
      </w:r>
      <w:r w:rsidR="00AD39C4" w:rsidRPr="007B1EC2">
        <w:rPr>
          <w:rStyle w:val="ListParagraphChar0"/>
          <w:rFonts w:eastAsiaTheme="minorHAnsi"/>
        </w:rPr>
        <w:t xml:space="preserve"> </w:t>
      </w:r>
      <w:r w:rsidRPr="007B1EC2">
        <w:rPr>
          <w:rStyle w:val="ListParagraphChar0"/>
          <w:rFonts w:eastAsiaTheme="minorHAnsi"/>
        </w:rPr>
        <w:t>will be executed</w:t>
      </w:r>
      <w:r w:rsidRPr="007B1EC2">
        <w:rPr>
          <w:rFonts w:eastAsia="Times New Roman" w:cs="Segoe UI"/>
          <w:szCs w:val="24"/>
          <w:lang w:val="en"/>
        </w:rPr>
        <w:t>.</w:t>
      </w:r>
      <w:r w:rsidR="00292BBC">
        <w:rPr>
          <w:rFonts w:eastAsia="Times New Roman" w:cs="Segoe UI"/>
          <w:szCs w:val="24"/>
          <w:lang w:val="en"/>
        </w:rPr>
        <w:t xml:space="preserve"> You can </w:t>
      </w:r>
      <w:r w:rsidR="00292BBC" w:rsidRPr="001260B3">
        <w:rPr>
          <w:rFonts w:eastAsia="Times New Roman" w:cs="Segoe UI"/>
          <w:i/>
          <w:iCs/>
          <w:szCs w:val="24"/>
          <w:lang w:val="en"/>
        </w:rPr>
        <w:t>select</w:t>
      </w:r>
      <w:r w:rsidR="00292BBC">
        <w:rPr>
          <w:rFonts w:eastAsia="Times New Roman" w:cs="Segoe UI"/>
          <w:szCs w:val="24"/>
          <w:lang w:val="en"/>
        </w:rPr>
        <w:t xml:space="preserve"> Test Cases </w:t>
      </w:r>
      <w:r w:rsidR="001260B3">
        <w:rPr>
          <w:rFonts w:eastAsia="Times New Roman" w:cs="Segoe UI"/>
          <w:szCs w:val="24"/>
          <w:lang w:val="en"/>
        </w:rPr>
        <w:t xml:space="preserve">to </w:t>
      </w:r>
      <w:r w:rsidR="00DE572A">
        <w:rPr>
          <w:rFonts w:eastAsia="Times New Roman" w:cs="Segoe UI"/>
          <w:szCs w:val="24"/>
          <w:lang w:val="en"/>
        </w:rPr>
        <w:t xml:space="preserve">be </w:t>
      </w:r>
      <w:r w:rsidR="001260B3">
        <w:rPr>
          <w:rFonts w:eastAsia="Times New Roman" w:cs="Segoe UI"/>
          <w:szCs w:val="24"/>
          <w:lang w:val="en"/>
        </w:rPr>
        <w:t xml:space="preserve">run </w:t>
      </w:r>
      <w:r w:rsidR="00292BBC">
        <w:rPr>
          <w:rFonts w:eastAsia="Times New Roman" w:cs="Segoe UI"/>
          <w:szCs w:val="24"/>
          <w:lang w:val="en"/>
        </w:rPr>
        <w:t xml:space="preserve">by </w:t>
      </w:r>
      <w:r w:rsidR="007B3D70">
        <w:rPr>
          <w:rFonts w:eastAsia="Times New Roman" w:cs="Segoe UI"/>
          <w:szCs w:val="24"/>
          <w:lang w:val="en"/>
        </w:rPr>
        <w:t xml:space="preserve">selecting </w:t>
      </w:r>
      <w:r w:rsidR="00DF30A2">
        <w:rPr>
          <w:rFonts w:eastAsia="Times New Roman" w:cs="Segoe UI"/>
          <w:szCs w:val="24"/>
          <w:lang w:val="en"/>
        </w:rPr>
        <w:t>the</w:t>
      </w:r>
      <w:r w:rsidR="00B4511A">
        <w:rPr>
          <w:rFonts w:eastAsia="Times New Roman" w:cs="Segoe UI"/>
          <w:szCs w:val="24"/>
          <w:lang w:val="en"/>
        </w:rPr>
        <w:t xml:space="preserve"> </w:t>
      </w:r>
      <w:r w:rsidR="006F5E03">
        <w:rPr>
          <w:rFonts w:eastAsia="Times New Roman" w:cs="Segoe UI"/>
          <w:szCs w:val="24"/>
          <w:lang w:val="en"/>
        </w:rPr>
        <w:t>radio button</w:t>
      </w:r>
      <w:r w:rsidR="00DF30A2">
        <w:rPr>
          <w:rFonts w:eastAsia="Times New Roman" w:cs="Segoe UI"/>
          <w:szCs w:val="24"/>
          <w:lang w:val="en"/>
        </w:rPr>
        <w:t xml:space="preserve"> to the left of each Test Case</w:t>
      </w:r>
      <w:r w:rsidR="000D19CB">
        <w:rPr>
          <w:rFonts w:eastAsia="Times New Roman" w:cs="Segoe UI"/>
          <w:szCs w:val="24"/>
          <w:lang w:val="en"/>
        </w:rPr>
        <w:t>,</w:t>
      </w:r>
      <w:r w:rsidR="00292BBC">
        <w:rPr>
          <w:rFonts w:eastAsia="Times New Roman" w:cs="Segoe UI"/>
          <w:szCs w:val="24"/>
          <w:lang w:val="en"/>
        </w:rPr>
        <w:t xml:space="preserve"> </w:t>
      </w:r>
      <w:r w:rsidR="000D19CB">
        <w:rPr>
          <w:rFonts w:eastAsia="Times New Roman" w:cs="Segoe UI"/>
          <w:szCs w:val="24"/>
          <w:lang w:val="en"/>
        </w:rPr>
        <w:t>which</w:t>
      </w:r>
      <w:r w:rsidR="00292BBC">
        <w:rPr>
          <w:rFonts w:eastAsia="Times New Roman" w:cs="Segoe UI"/>
          <w:szCs w:val="24"/>
          <w:lang w:val="en"/>
        </w:rPr>
        <w:t xml:space="preserve"> place</w:t>
      </w:r>
      <w:r w:rsidR="000D19CB">
        <w:rPr>
          <w:rFonts w:eastAsia="Times New Roman" w:cs="Segoe UI"/>
          <w:szCs w:val="24"/>
          <w:lang w:val="en"/>
        </w:rPr>
        <w:t>s</w:t>
      </w:r>
      <w:r w:rsidR="00292BBC">
        <w:rPr>
          <w:rFonts w:eastAsia="Times New Roman" w:cs="Segoe UI"/>
          <w:szCs w:val="24"/>
          <w:lang w:val="en"/>
        </w:rPr>
        <w:t xml:space="preserve"> a checkmark </w:t>
      </w:r>
      <w:r w:rsidR="00DF30A2">
        <w:rPr>
          <w:rFonts w:eastAsia="Times New Roman" w:cs="Segoe UI"/>
          <w:szCs w:val="24"/>
          <w:lang w:val="en"/>
        </w:rPr>
        <w:t>next to the</w:t>
      </w:r>
      <w:r w:rsidR="0015351E">
        <w:rPr>
          <w:rFonts w:eastAsia="Times New Roman" w:cs="Segoe UI"/>
          <w:szCs w:val="24"/>
          <w:lang w:val="en"/>
        </w:rPr>
        <w:t xml:space="preserve"> </w:t>
      </w:r>
      <w:r w:rsidR="000033B1">
        <w:rPr>
          <w:rFonts w:eastAsia="Times New Roman" w:cs="Segoe UI"/>
          <w:szCs w:val="24"/>
          <w:lang w:val="en"/>
        </w:rPr>
        <w:t xml:space="preserve">Test Case </w:t>
      </w:r>
      <w:r w:rsidR="0015351E">
        <w:rPr>
          <w:rFonts w:eastAsia="Times New Roman" w:cs="Segoe UI"/>
          <w:szCs w:val="24"/>
          <w:lang w:val="en"/>
        </w:rPr>
        <w:t>name</w:t>
      </w:r>
      <w:r w:rsidR="00292BBC">
        <w:rPr>
          <w:rFonts w:eastAsia="Times New Roman" w:cs="Segoe UI"/>
          <w:szCs w:val="24"/>
          <w:lang w:val="en"/>
        </w:rPr>
        <w:t xml:space="preserve">. Any Test Case that is marked </w:t>
      </w:r>
      <w:r w:rsidR="00BC66FA">
        <w:rPr>
          <w:rFonts w:eastAsia="Times New Roman" w:cs="Segoe UI"/>
          <w:szCs w:val="24"/>
          <w:lang w:val="en"/>
        </w:rPr>
        <w:t>as such</w:t>
      </w:r>
      <w:r w:rsidR="00292BBC">
        <w:rPr>
          <w:rFonts w:eastAsia="Times New Roman" w:cs="Segoe UI"/>
          <w:szCs w:val="24"/>
          <w:lang w:val="en"/>
        </w:rPr>
        <w:t xml:space="preserve"> will be executed</w:t>
      </w:r>
      <w:r w:rsidR="006859F8">
        <w:rPr>
          <w:rFonts w:eastAsia="Times New Roman" w:cs="Segoe UI"/>
          <w:szCs w:val="24"/>
          <w:lang w:val="en"/>
        </w:rPr>
        <w:t xml:space="preserve"> </w:t>
      </w:r>
      <w:r w:rsidR="00B11DE4">
        <w:rPr>
          <w:rFonts w:eastAsia="Times New Roman" w:cs="Segoe UI"/>
          <w:szCs w:val="24"/>
          <w:lang w:val="en"/>
        </w:rPr>
        <w:t xml:space="preserve">when you </w:t>
      </w:r>
      <w:r w:rsidR="007B3D70">
        <w:rPr>
          <w:rFonts w:eastAsia="Times New Roman" w:cs="Segoe UI"/>
          <w:szCs w:val="24"/>
          <w:lang w:val="en"/>
        </w:rPr>
        <w:t>select</w:t>
      </w:r>
      <w:r w:rsidR="00B11DE4">
        <w:rPr>
          <w:rFonts w:eastAsia="Times New Roman" w:cs="Segoe UI"/>
          <w:szCs w:val="24"/>
          <w:lang w:val="en"/>
        </w:rPr>
        <w:t xml:space="preserve"> </w:t>
      </w:r>
      <w:r w:rsidR="00B11DE4" w:rsidRPr="00B11DE4">
        <w:rPr>
          <w:rFonts w:eastAsia="Times New Roman" w:cs="Segoe UI"/>
          <w:b/>
          <w:bCs/>
          <w:szCs w:val="24"/>
          <w:lang w:val="en"/>
        </w:rPr>
        <w:t>Run selected cases</w:t>
      </w:r>
      <w:r w:rsidR="00B11DE4">
        <w:rPr>
          <w:rFonts w:eastAsia="Times New Roman" w:cs="Segoe UI"/>
          <w:szCs w:val="24"/>
          <w:lang w:val="en"/>
        </w:rPr>
        <w:t xml:space="preserve">, </w:t>
      </w:r>
      <w:r w:rsidR="006859F8">
        <w:rPr>
          <w:rFonts w:eastAsia="Times New Roman" w:cs="Segoe UI"/>
          <w:szCs w:val="24"/>
          <w:lang w:val="en"/>
        </w:rPr>
        <w:t xml:space="preserve">as shown in the </w:t>
      </w:r>
      <w:r w:rsidR="00554DD0">
        <w:rPr>
          <w:rFonts w:eastAsia="Times New Roman" w:cs="Segoe UI"/>
          <w:szCs w:val="24"/>
          <w:lang w:val="en"/>
        </w:rPr>
        <w:t xml:space="preserve">following </w:t>
      </w:r>
      <w:r w:rsidR="006859F8">
        <w:rPr>
          <w:rFonts w:eastAsia="Times New Roman" w:cs="Segoe UI"/>
          <w:szCs w:val="24"/>
          <w:lang w:val="en"/>
        </w:rPr>
        <w:t>figure</w:t>
      </w:r>
      <w:r w:rsidR="00554DD0">
        <w:rPr>
          <w:rFonts w:eastAsia="Times New Roman" w:cs="Segoe UI"/>
          <w:szCs w:val="24"/>
          <w:lang w:val="en"/>
        </w:rPr>
        <w:t xml:space="preserve">. </w:t>
      </w:r>
    </w:p>
    <w:p w14:paraId="169A1A9B" w14:textId="4BB4B171" w:rsidR="006859F8" w:rsidRDefault="000D561C" w:rsidP="00472474">
      <w:pPr>
        <w:spacing w:before="0" w:after="150" w:line="240" w:lineRule="auto"/>
        <w:ind w:left="378"/>
        <w:rPr>
          <w:rFonts w:eastAsia="Times New Roman" w:cs="Segoe UI"/>
          <w:szCs w:val="24"/>
          <w:lang w:val="en"/>
        </w:rPr>
      </w:pPr>
      <w:r w:rsidRPr="000D561C">
        <w:rPr>
          <w:rFonts w:eastAsia="Times New Roman" w:cs="Segoe UI"/>
          <w:noProof/>
          <w:szCs w:val="24"/>
          <w:lang w:val="en"/>
        </w:rPr>
        <w:drawing>
          <wp:inline distT="0" distB="0" distL="0" distR="0" wp14:anchorId="0184E023" wp14:editId="6E3319B3">
            <wp:extent cx="5299296" cy="310472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5299296" cy="3104724"/>
                    </a:xfrm>
                    <a:prstGeom prst="rect">
                      <a:avLst/>
                    </a:prstGeom>
                    <a:noFill/>
                    <a:ln>
                      <a:noFill/>
                    </a:ln>
                  </pic:spPr>
                </pic:pic>
              </a:graphicData>
            </a:graphic>
          </wp:inline>
        </w:drawing>
      </w:r>
    </w:p>
    <w:p w14:paraId="6A88AD9F" w14:textId="08F4AE24" w:rsidR="00B4511A" w:rsidRPr="0019630A" w:rsidRDefault="0019630A" w:rsidP="0019630A">
      <w:pPr>
        <w:pStyle w:val="Caption"/>
        <w:ind w:left="360"/>
        <w:rPr>
          <w:rFonts w:eastAsia="Times New Roman" w:cs="Segoe UI"/>
          <w:b/>
          <w:bCs/>
          <w:i w:val="0"/>
          <w:iCs w:val="0"/>
          <w:sz w:val="22"/>
          <w:szCs w:val="22"/>
          <w:lang w:val="en"/>
        </w:rPr>
      </w:pPr>
      <w:bookmarkStart w:id="224" w:name="_Toc113037826"/>
      <w:r w:rsidRPr="0019630A">
        <w:rPr>
          <w:b/>
          <w:bCs/>
          <w:i w:val="0"/>
          <w:iCs w:val="0"/>
          <w:sz w:val="22"/>
          <w:szCs w:val="22"/>
        </w:rPr>
        <w:t>Figure</w:t>
      </w:r>
      <w:del w:id="225" w:author="Abiodun Aremu" w:date="2023-08-22T16:53:00Z">
        <w:r w:rsidRPr="0019630A" w:rsidDel="000C7978">
          <w:rPr>
            <w:b/>
            <w:bCs/>
            <w:i w:val="0"/>
            <w:iCs w:val="0"/>
            <w:sz w:val="22"/>
            <w:szCs w:val="22"/>
          </w:rPr>
          <w:delText xml:space="preserve"> </w:delText>
        </w:r>
      </w:del>
      <w:ins w:id="226" w:author="Abiodun Aremu" w:date="2023-08-22T16:53:00Z">
        <w:r w:rsidR="000C7978">
          <w:rPr>
            <w:b/>
            <w:bCs/>
            <w:i w:val="0"/>
            <w:iCs w:val="0"/>
            <w:sz w:val="22"/>
            <w:szCs w:val="22"/>
          </w:rPr>
          <w:t>21</w:t>
        </w:r>
      </w:ins>
      <w:del w:id="227" w:author="Abiodun Aremu" w:date="2023-08-22T16:41:00Z">
        <w:r w:rsidRPr="0019630A" w:rsidDel="002215FF">
          <w:rPr>
            <w:b/>
            <w:bCs/>
            <w:i w:val="0"/>
            <w:iCs w:val="0"/>
            <w:sz w:val="22"/>
            <w:szCs w:val="22"/>
          </w:rPr>
          <w:fldChar w:fldCharType="begin"/>
        </w:r>
        <w:r w:rsidRPr="0019630A" w:rsidDel="002215FF">
          <w:rPr>
            <w:b/>
            <w:bCs/>
            <w:i w:val="0"/>
            <w:iCs w:val="0"/>
            <w:sz w:val="22"/>
            <w:szCs w:val="22"/>
          </w:rPr>
          <w:delInstrText xml:space="preserve"> SEQ Figure \* ARABIC </w:delInstrText>
        </w:r>
        <w:r w:rsidRPr="0019630A" w:rsidDel="002215FF">
          <w:rPr>
            <w:b/>
            <w:bCs/>
            <w:i w:val="0"/>
            <w:iCs w:val="0"/>
            <w:sz w:val="22"/>
            <w:szCs w:val="22"/>
          </w:rPr>
          <w:fldChar w:fldCharType="separate"/>
        </w:r>
        <w:r w:rsidR="00EE1591" w:rsidDel="002215FF">
          <w:rPr>
            <w:b/>
            <w:bCs/>
            <w:i w:val="0"/>
            <w:iCs w:val="0"/>
            <w:noProof/>
            <w:sz w:val="22"/>
            <w:szCs w:val="22"/>
          </w:rPr>
          <w:delText>20</w:delText>
        </w:r>
        <w:r w:rsidRPr="0019630A" w:rsidDel="002215FF">
          <w:rPr>
            <w:b/>
            <w:bCs/>
            <w:i w:val="0"/>
            <w:iCs w:val="0"/>
            <w:sz w:val="22"/>
            <w:szCs w:val="22"/>
          </w:rPr>
          <w:fldChar w:fldCharType="end"/>
        </w:r>
      </w:del>
      <w:r w:rsidRPr="0019630A">
        <w:rPr>
          <w:b/>
          <w:bCs/>
          <w:i w:val="0"/>
          <w:iCs w:val="0"/>
          <w:sz w:val="22"/>
          <w:szCs w:val="22"/>
        </w:rPr>
        <w:t xml:space="preserve">. </w:t>
      </w:r>
      <w:r w:rsidR="00176BFE" w:rsidRPr="00FA25CA">
        <w:rPr>
          <w:b/>
          <w:bCs/>
          <w:i w:val="0"/>
          <w:iCs w:val="0"/>
          <w:sz w:val="22"/>
        </w:rPr>
        <w:t>PTM</w:t>
      </w:r>
      <w:r w:rsidRPr="0019630A">
        <w:rPr>
          <w:b/>
          <w:bCs/>
          <w:i w:val="0"/>
          <w:iCs w:val="0"/>
          <w:sz w:val="22"/>
          <w:szCs w:val="22"/>
        </w:rPr>
        <w:t xml:space="preserve"> </w:t>
      </w:r>
      <w:proofErr w:type="gramStart"/>
      <w:r w:rsidRPr="0019630A">
        <w:rPr>
          <w:b/>
          <w:bCs/>
          <w:i w:val="0"/>
          <w:iCs w:val="0"/>
          <w:sz w:val="22"/>
          <w:szCs w:val="22"/>
        </w:rPr>
        <w:t>Service :</w:t>
      </w:r>
      <w:proofErr w:type="gramEnd"/>
      <w:r w:rsidRPr="0019630A">
        <w:rPr>
          <w:b/>
          <w:bCs/>
          <w:i w:val="0"/>
          <w:iCs w:val="0"/>
          <w:sz w:val="22"/>
          <w:szCs w:val="22"/>
        </w:rPr>
        <w:t xml:space="preserve"> Selecting Test Cases to execute</w:t>
      </w:r>
      <w:bookmarkEnd w:id="224"/>
    </w:p>
    <w:p w14:paraId="33E47E1C" w14:textId="63B18A3B" w:rsidR="004624E8" w:rsidRPr="006F5B86" w:rsidRDefault="004624E8" w:rsidP="006F5B86">
      <w:pPr>
        <w:ind w:left="288"/>
        <w:rPr>
          <w:b/>
          <w:bCs/>
          <w:sz w:val="32"/>
          <w:szCs w:val="32"/>
        </w:rPr>
      </w:pPr>
      <w:r w:rsidRPr="006F5B86">
        <w:rPr>
          <w:b/>
          <w:bCs/>
          <w:sz w:val="32"/>
          <w:szCs w:val="32"/>
        </w:rPr>
        <w:t xml:space="preserve">Test Case </w:t>
      </w:r>
      <w:r w:rsidR="002944BE" w:rsidRPr="006F5B86">
        <w:rPr>
          <w:b/>
          <w:bCs/>
          <w:sz w:val="32"/>
          <w:szCs w:val="32"/>
        </w:rPr>
        <w:t xml:space="preserve">Execution </w:t>
      </w:r>
      <w:r w:rsidRPr="006F5B86">
        <w:rPr>
          <w:b/>
          <w:bCs/>
          <w:sz w:val="32"/>
          <w:szCs w:val="32"/>
        </w:rPr>
        <w:t>Status</w:t>
      </w:r>
      <w:r w:rsidR="00A21E8F" w:rsidRPr="006F5B86">
        <w:rPr>
          <w:b/>
          <w:bCs/>
          <w:sz w:val="32"/>
          <w:szCs w:val="32"/>
        </w:rPr>
        <w:t xml:space="preserve"> Rankings</w:t>
      </w:r>
    </w:p>
    <w:p w14:paraId="3C776022" w14:textId="5CE3F502" w:rsidR="00943A3C" w:rsidRDefault="00943A3C" w:rsidP="008331C7">
      <w:pPr>
        <w:spacing w:after="150"/>
        <w:ind w:left="288"/>
        <w:rPr>
          <w:rFonts w:eastAsia="Times New Roman" w:cs="Segoe UI"/>
          <w:szCs w:val="24"/>
          <w:lang w:val="en"/>
        </w:rPr>
      </w:pPr>
      <w:r>
        <w:rPr>
          <w:rFonts w:eastAsia="Times New Roman" w:cs="Segoe UI"/>
          <w:szCs w:val="24"/>
          <w:lang w:val="en"/>
        </w:rPr>
        <w:t>As the tests are running</w:t>
      </w:r>
      <w:r w:rsidR="00DF30A2">
        <w:rPr>
          <w:rFonts w:eastAsia="Times New Roman" w:cs="Segoe UI"/>
          <w:szCs w:val="24"/>
          <w:lang w:val="en"/>
        </w:rPr>
        <w:t>,</w:t>
      </w:r>
      <w:r>
        <w:rPr>
          <w:rFonts w:eastAsia="Times New Roman" w:cs="Segoe UI"/>
          <w:szCs w:val="24"/>
          <w:lang w:val="en"/>
        </w:rPr>
        <w:t xml:space="preserve"> you can view high</w:t>
      </w:r>
      <w:r w:rsidR="00DF30A2">
        <w:rPr>
          <w:rFonts w:eastAsia="Times New Roman" w:cs="Segoe UI"/>
          <w:szCs w:val="24"/>
          <w:lang w:val="en"/>
        </w:rPr>
        <w:t>-</w:t>
      </w:r>
      <w:r>
        <w:rPr>
          <w:rFonts w:eastAsia="Times New Roman" w:cs="Segoe UI"/>
          <w:szCs w:val="24"/>
          <w:lang w:val="en"/>
        </w:rPr>
        <w:t xml:space="preserve">level results in </w:t>
      </w:r>
      <w:r w:rsidR="004F0DBF">
        <w:rPr>
          <w:rFonts w:eastAsia="Times New Roman" w:cs="Segoe UI"/>
          <w:szCs w:val="24"/>
          <w:lang w:val="en"/>
        </w:rPr>
        <w:t xml:space="preserve">the following </w:t>
      </w:r>
      <w:r>
        <w:rPr>
          <w:rFonts w:eastAsia="Times New Roman" w:cs="Segoe UI"/>
          <w:szCs w:val="24"/>
          <w:lang w:val="en"/>
        </w:rPr>
        <w:t>three categories</w:t>
      </w:r>
      <w:r w:rsidR="004F0DBF">
        <w:rPr>
          <w:rFonts w:eastAsia="Times New Roman" w:cs="Segoe UI"/>
          <w:szCs w:val="24"/>
          <w:lang w:val="en"/>
        </w:rPr>
        <w:t xml:space="preserve">. As test case execution progresses, you </w:t>
      </w:r>
      <w:r w:rsidR="00396DE8">
        <w:rPr>
          <w:rFonts w:eastAsia="Times New Roman" w:cs="Segoe UI"/>
          <w:szCs w:val="24"/>
          <w:lang w:val="en"/>
        </w:rPr>
        <w:t xml:space="preserve">can </w:t>
      </w:r>
      <w:r w:rsidR="004F0DBF">
        <w:rPr>
          <w:rFonts w:eastAsia="Times New Roman" w:cs="Segoe UI"/>
          <w:szCs w:val="24"/>
          <w:lang w:val="en"/>
        </w:rPr>
        <w:t>observe these categories being incrementally updated</w:t>
      </w:r>
      <w:r w:rsidR="00855CEB">
        <w:rPr>
          <w:rFonts w:eastAsia="Times New Roman" w:cs="Segoe UI"/>
          <w:szCs w:val="24"/>
          <w:lang w:val="en"/>
        </w:rPr>
        <w:t xml:space="preserve"> on the </w:t>
      </w:r>
      <w:r w:rsidR="00F92CD4" w:rsidRPr="003109E5">
        <w:rPr>
          <w:rFonts w:eastAsia="Times New Roman" w:cs="Segoe UI"/>
          <w:b/>
          <w:bCs/>
          <w:szCs w:val="24"/>
          <w:lang w:val="en"/>
        </w:rPr>
        <w:t>View Result</w:t>
      </w:r>
      <w:r w:rsidR="00855CEB">
        <w:rPr>
          <w:rFonts w:eastAsia="Times New Roman" w:cs="Segoe UI"/>
          <w:szCs w:val="24"/>
          <w:lang w:val="en"/>
        </w:rPr>
        <w:t xml:space="preserve"> page of the </w:t>
      </w:r>
      <w:hyperlink w:anchor="ProtocolTestManagerWS" w:history="1">
        <w:r w:rsidR="00855CEB" w:rsidRPr="00855CEB">
          <w:rPr>
            <w:rStyle w:val="Hyperlink"/>
            <w:rFonts w:eastAsia="Times New Roman" w:cs="Segoe UI"/>
            <w:b/>
            <w:bCs/>
            <w:color w:val="00B050"/>
            <w:szCs w:val="24"/>
            <w:lang w:val="en"/>
          </w:rPr>
          <w:t>PTM Service</w:t>
        </w:r>
      </w:hyperlink>
      <w:r w:rsidR="00E21EEF">
        <w:rPr>
          <w:rFonts w:eastAsia="Times New Roman" w:cs="Segoe UI"/>
          <w:szCs w:val="24"/>
          <w:lang w:val="en"/>
        </w:rPr>
        <w:t xml:space="preserve">, as shown in the </w:t>
      </w:r>
      <w:r w:rsidR="001D4667">
        <w:rPr>
          <w:rFonts w:eastAsia="Times New Roman" w:cs="Segoe UI"/>
          <w:szCs w:val="24"/>
          <w:lang w:val="en"/>
        </w:rPr>
        <w:t>f</w:t>
      </w:r>
      <w:commentRangeStart w:id="228"/>
      <w:r w:rsidR="00554DD0">
        <w:rPr>
          <w:rFonts w:eastAsia="Times New Roman" w:cs="Segoe UI"/>
          <w:szCs w:val="24"/>
          <w:lang w:val="en"/>
        </w:rPr>
        <w:t>igure</w:t>
      </w:r>
      <w:r w:rsidR="002029E4">
        <w:rPr>
          <w:rFonts w:eastAsia="Times New Roman" w:cs="Segoe UI"/>
          <w:szCs w:val="24"/>
          <w:lang w:val="en"/>
        </w:rPr>
        <w:t xml:space="preserve"> (figure 22).</w:t>
      </w:r>
      <w:commentRangeEnd w:id="228"/>
      <w:r w:rsidR="00554DD0">
        <w:rPr>
          <w:rStyle w:val="CommentReference"/>
        </w:rPr>
        <w:commentReference w:id="228"/>
      </w:r>
    </w:p>
    <w:p w14:paraId="32F069A5" w14:textId="6A6764A7" w:rsidR="00943A3C" w:rsidRPr="004F0DBF" w:rsidRDefault="00943A3C" w:rsidP="000C7978">
      <w:pPr>
        <w:numPr>
          <w:ilvl w:val="0"/>
          <w:numId w:val="28"/>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Passed</w:t>
      </w:r>
      <w:r w:rsidR="00554DD0">
        <w:rPr>
          <w:rFonts w:eastAsia="Times New Roman" w:cs="Segoe UI"/>
          <w:bCs/>
          <w:szCs w:val="24"/>
          <w:lang w:val="en"/>
        </w:rPr>
        <w:t xml:space="preserve"> </w:t>
      </w:r>
      <w:r w:rsidR="00637177">
        <w:rPr>
          <w:rFonts w:eastAsia="Times New Roman" w:cs="Segoe UI"/>
          <w:bCs/>
          <w:szCs w:val="24"/>
          <w:lang w:val="en"/>
        </w:rPr>
        <w:t xml:space="preserve">status </w:t>
      </w:r>
      <w:r w:rsidR="0090300B">
        <w:rPr>
          <w:rFonts w:eastAsia="Times New Roman" w:cs="Segoe UI"/>
          <w:bCs/>
          <w:szCs w:val="24"/>
          <w:lang w:val="en"/>
        </w:rPr>
        <w:t>provides a dynamic indication of how many tests have</w:t>
      </w:r>
      <w:r w:rsidR="00CE2174">
        <w:rPr>
          <w:rFonts w:eastAsia="Times New Roman" w:cs="Segoe UI"/>
          <w:bCs/>
          <w:szCs w:val="24"/>
          <w:lang w:val="en"/>
        </w:rPr>
        <w:t xml:space="preserve"> </w:t>
      </w:r>
      <w:r w:rsidR="0090300B">
        <w:rPr>
          <w:rFonts w:eastAsia="Times New Roman" w:cs="Segoe UI"/>
          <w:bCs/>
          <w:szCs w:val="24"/>
          <w:lang w:val="en"/>
        </w:rPr>
        <w:t>passed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121DCD58" w14:textId="463EAE82" w:rsidR="00943A3C" w:rsidRPr="004F0DBF" w:rsidRDefault="00943A3C" w:rsidP="000C7978">
      <w:pPr>
        <w:numPr>
          <w:ilvl w:val="0"/>
          <w:numId w:val="28"/>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Failed</w:t>
      </w:r>
      <w:r w:rsidR="00554DD0">
        <w:rPr>
          <w:rFonts w:eastAsia="Times New Roman" w:cs="Segoe UI"/>
          <w:bCs/>
          <w:szCs w:val="24"/>
          <w:lang w:val="en"/>
        </w:rPr>
        <w:t xml:space="preserve"> </w:t>
      </w:r>
      <w:r w:rsidR="00637177">
        <w:rPr>
          <w:rFonts w:eastAsia="Times New Roman" w:cs="Segoe UI"/>
          <w:bCs/>
          <w:szCs w:val="24"/>
          <w:lang w:val="en"/>
        </w:rPr>
        <w:t>status</w:t>
      </w:r>
      <w:r w:rsidR="00554DD0">
        <w:rPr>
          <w:rFonts w:eastAsia="Times New Roman" w:cs="Segoe UI"/>
          <w:bCs/>
          <w:szCs w:val="24"/>
          <w:lang w:val="en"/>
        </w:rPr>
        <w:t xml:space="preserve"> </w:t>
      </w:r>
      <w:r w:rsidR="0090300B">
        <w:rPr>
          <w:rFonts w:eastAsia="Times New Roman" w:cs="Segoe UI"/>
          <w:bCs/>
          <w:szCs w:val="24"/>
          <w:lang w:val="en"/>
        </w:rPr>
        <w:t>provides a dynamic indication of how many tests have failed</w:t>
      </w:r>
      <w:r w:rsidR="00D2767D">
        <w:rPr>
          <w:rFonts w:eastAsia="Times New Roman" w:cs="Segoe UI"/>
          <w:bCs/>
          <w:szCs w:val="24"/>
          <w:lang w:val="en"/>
        </w:rPr>
        <w:t>,</w:t>
      </w:r>
      <w:r w:rsidR="0090300B">
        <w:rPr>
          <w:rFonts w:eastAsia="Times New Roman" w:cs="Segoe UI"/>
          <w:bCs/>
          <w:szCs w:val="24"/>
          <w:lang w:val="en"/>
        </w:rPr>
        <w:t xml:space="preserve"> out of the total number selected for execution.</w:t>
      </w:r>
    </w:p>
    <w:p w14:paraId="0AE8D8C6" w14:textId="5D810A54" w:rsidR="004668F9" w:rsidRPr="004668F9" w:rsidRDefault="00943A3C" w:rsidP="000C7978">
      <w:pPr>
        <w:numPr>
          <w:ilvl w:val="0"/>
          <w:numId w:val="28"/>
        </w:numPr>
        <w:tabs>
          <w:tab w:val="num" w:pos="1080"/>
        </w:tabs>
        <w:spacing w:before="0" w:after="150" w:line="240" w:lineRule="auto"/>
        <w:ind w:left="1080"/>
        <w:rPr>
          <w:rFonts w:eastAsia="Times New Roman" w:cs="Segoe UI"/>
          <w:b/>
          <w:bCs/>
          <w:szCs w:val="24"/>
          <w:lang w:val="en"/>
        </w:rPr>
      </w:pPr>
      <w:r w:rsidRPr="004F0DBF">
        <w:rPr>
          <w:rFonts w:eastAsia="Times New Roman" w:cs="Segoe UI"/>
          <w:b/>
          <w:bCs/>
          <w:szCs w:val="24"/>
          <w:lang w:val="en"/>
        </w:rPr>
        <w:t>Inconclusive</w:t>
      </w:r>
      <w:r w:rsidR="00554DD0">
        <w:rPr>
          <w:rFonts w:eastAsia="Times New Roman" w:cs="Segoe UI"/>
          <w:bCs/>
          <w:szCs w:val="24"/>
          <w:lang w:val="en"/>
        </w:rPr>
        <w:t xml:space="preserve"> </w:t>
      </w:r>
      <w:r w:rsidR="00637177">
        <w:rPr>
          <w:rFonts w:eastAsia="Times New Roman" w:cs="Segoe UI"/>
          <w:bCs/>
          <w:szCs w:val="24"/>
          <w:lang w:val="en"/>
        </w:rPr>
        <w:t>status</w:t>
      </w:r>
      <w:r w:rsidR="00554DD0">
        <w:rPr>
          <w:rFonts w:eastAsia="Times New Roman" w:cs="Segoe UI"/>
          <w:bCs/>
          <w:szCs w:val="24"/>
          <w:lang w:val="en"/>
        </w:rPr>
        <w:t xml:space="preserve"> </w:t>
      </w:r>
      <w:r w:rsidR="0090300B">
        <w:rPr>
          <w:rFonts w:eastAsia="Times New Roman" w:cs="Segoe UI"/>
          <w:bCs/>
          <w:szCs w:val="24"/>
          <w:lang w:val="en"/>
        </w:rPr>
        <w:t xml:space="preserve">indicates </w:t>
      </w:r>
      <w:r w:rsidR="004668F9">
        <w:rPr>
          <w:rFonts w:eastAsia="Times New Roman" w:cs="Segoe UI"/>
          <w:bCs/>
          <w:szCs w:val="24"/>
          <w:lang w:val="en"/>
        </w:rPr>
        <w:t xml:space="preserve">the </w:t>
      </w:r>
      <w:r w:rsidR="0090300B">
        <w:rPr>
          <w:rFonts w:eastAsia="Times New Roman" w:cs="Segoe UI"/>
          <w:bCs/>
          <w:szCs w:val="24"/>
          <w:lang w:val="en"/>
        </w:rPr>
        <w:t xml:space="preserve">tests </w:t>
      </w:r>
      <w:r w:rsidR="004668F9">
        <w:rPr>
          <w:rFonts w:eastAsia="Times New Roman" w:cs="Segoe UI"/>
          <w:bCs/>
          <w:szCs w:val="24"/>
          <w:lang w:val="en"/>
        </w:rPr>
        <w:t>that were inappropriate, unsupported, or the result of misconfiguration</w:t>
      </w:r>
      <w:r w:rsidR="00E370AC">
        <w:rPr>
          <w:rFonts w:eastAsia="Times New Roman" w:cs="Segoe UI"/>
          <w:bCs/>
          <w:szCs w:val="24"/>
          <w:lang w:val="en"/>
        </w:rPr>
        <w:t xml:space="preserve"> in the test environment</w:t>
      </w:r>
      <w:r w:rsidR="004668F9">
        <w:rPr>
          <w:rFonts w:eastAsia="Times New Roman" w:cs="Segoe UI"/>
          <w:bCs/>
          <w:szCs w:val="24"/>
          <w:lang w:val="en"/>
        </w:rPr>
        <w:t xml:space="preserve">. </w:t>
      </w:r>
    </w:p>
    <w:p w14:paraId="23ECB625" w14:textId="2874468A" w:rsidR="00943A3C" w:rsidRDefault="004668F9" w:rsidP="00CA6ABA">
      <w:pPr>
        <w:spacing w:before="0" w:after="150" w:line="240" w:lineRule="auto"/>
        <w:ind w:left="1080"/>
        <w:rPr>
          <w:rFonts w:eastAsia="Times New Roman" w:cs="Segoe UI"/>
          <w:bCs/>
          <w:szCs w:val="24"/>
          <w:lang w:val="en"/>
        </w:rPr>
      </w:pPr>
      <w:r>
        <w:rPr>
          <w:rFonts w:eastAsia="Times New Roman" w:cs="Segoe UI"/>
          <w:bCs/>
          <w:szCs w:val="24"/>
          <w:lang w:val="en"/>
        </w:rPr>
        <w:t xml:space="preserve">For example, if a property </w:t>
      </w:r>
      <w:r w:rsidR="00316AA2">
        <w:rPr>
          <w:rFonts w:eastAsia="Times New Roman" w:cs="Segoe UI"/>
          <w:bCs/>
          <w:szCs w:val="24"/>
          <w:lang w:val="en"/>
        </w:rPr>
        <w:t xml:space="preserve">set in the </w:t>
      </w:r>
      <w:proofErr w:type="spellStart"/>
      <w:proofErr w:type="gramStart"/>
      <w:r w:rsidR="00316AA2" w:rsidRPr="004624E8">
        <w:rPr>
          <w:rFonts w:eastAsia="Times New Roman" w:cs="Segoe UI"/>
          <w:bCs/>
          <w:szCs w:val="24"/>
          <w:lang w:val="en"/>
        </w:rPr>
        <w:t>CommonTestSuite.Deployment.ptfconfig</w:t>
      </w:r>
      <w:proofErr w:type="spellEnd"/>
      <w:proofErr w:type="gramEnd"/>
      <w:r w:rsidR="00316AA2" w:rsidRPr="004624E8">
        <w:rPr>
          <w:rFonts w:eastAsia="Times New Roman" w:cs="Segoe UI"/>
          <w:bCs/>
          <w:szCs w:val="24"/>
          <w:lang w:val="en"/>
        </w:rPr>
        <w:t xml:space="preserve"> </w:t>
      </w:r>
      <w:r w:rsidR="00316AA2" w:rsidRPr="00316AA2">
        <w:rPr>
          <w:rFonts w:eastAsia="Times New Roman" w:cs="Segoe UI"/>
          <w:bCs/>
          <w:szCs w:val="24"/>
          <w:lang w:val="en"/>
        </w:rPr>
        <w:t>file</w:t>
      </w:r>
      <w:r w:rsidR="00316AA2">
        <w:rPr>
          <w:rFonts w:eastAsia="Times New Roman" w:cs="Segoe UI"/>
          <w:bCs/>
          <w:szCs w:val="24"/>
          <w:lang w:val="en"/>
        </w:rPr>
        <w:t xml:space="preserve"> is incorrectly </w:t>
      </w:r>
      <w:r w:rsidR="00391CBF">
        <w:rPr>
          <w:rFonts w:eastAsia="Times New Roman" w:cs="Segoe UI"/>
          <w:bCs/>
          <w:szCs w:val="24"/>
          <w:lang w:val="en"/>
        </w:rPr>
        <w:t>configured</w:t>
      </w:r>
      <w:r w:rsidR="00316AA2">
        <w:rPr>
          <w:rFonts w:eastAsia="Times New Roman" w:cs="Segoe UI"/>
          <w:bCs/>
          <w:szCs w:val="24"/>
          <w:lang w:val="en"/>
        </w:rPr>
        <w:t xml:space="preserve">, </w:t>
      </w:r>
      <w:r w:rsidR="00D96610">
        <w:rPr>
          <w:rFonts w:eastAsia="Times New Roman" w:cs="Segoe UI"/>
          <w:bCs/>
          <w:szCs w:val="24"/>
          <w:lang w:val="en"/>
        </w:rPr>
        <w:t>or</w:t>
      </w:r>
      <w:r w:rsidR="00316AA2">
        <w:rPr>
          <w:rFonts w:eastAsia="Times New Roman" w:cs="Segoe UI"/>
          <w:bCs/>
          <w:szCs w:val="24"/>
          <w:lang w:val="en"/>
        </w:rPr>
        <w:t xml:space="preserve"> a </w:t>
      </w:r>
      <w:r w:rsidR="006D3AA5">
        <w:rPr>
          <w:rFonts w:eastAsia="Times New Roman" w:cs="Segoe UI"/>
          <w:bCs/>
          <w:szCs w:val="24"/>
          <w:lang w:val="en"/>
        </w:rPr>
        <w:t>T</w:t>
      </w:r>
      <w:r w:rsidR="00316AA2">
        <w:rPr>
          <w:rFonts w:eastAsia="Times New Roman" w:cs="Segoe UI"/>
          <w:bCs/>
          <w:szCs w:val="24"/>
          <w:lang w:val="en"/>
        </w:rPr>
        <w:t xml:space="preserve">est </w:t>
      </w:r>
      <w:r w:rsidR="006D3AA5">
        <w:rPr>
          <w:rFonts w:eastAsia="Times New Roman" w:cs="Segoe UI"/>
          <w:bCs/>
          <w:szCs w:val="24"/>
          <w:lang w:val="en"/>
        </w:rPr>
        <w:t>C</w:t>
      </w:r>
      <w:r w:rsidR="00316AA2">
        <w:rPr>
          <w:rFonts w:eastAsia="Times New Roman" w:cs="Segoe UI"/>
          <w:bCs/>
          <w:szCs w:val="24"/>
          <w:lang w:val="en"/>
        </w:rPr>
        <w:t xml:space="preserve">ase conflicts with </w:t>
      </w:r>
      <w:r w:rsidR="00391CBF">
        <w:rPr>
          <w:rFonts w:eastAsia="Times New Roman" w:cs="Segoe UI"/>
          <w:bCs/>
          <w:szCs w:val="24"/>
          <w:lang w:val="en"/>
        </w:rPr>
        <w:t>an</w:t>
      </w:r>
      <w:r w:rsidR="00316AA2">
        <w:rPr>
          <w:rFonts w:eastAsia="Times New Roman" w:cs="Segoe UI"/>
          <w:bCs/>
          <w:szCs w:val="24"/>
          <w:lang w:val="en"/>
        </w:rPr>
        <w:t xml:space="preserve"> </w:t>
      </w:r>
      <w:r w:rsidR="00D96610">
        <w:rPr>
          <w:rFonts w:eastAsia="Times New Roman" w:cs="Segoe UI"/>
          <w:bCs/>
          <w:szCs w:val="24"/>
          <w:lang w:val="en"/>
        </w:rPr>
        <w:t>un</w:t>
      </w:r>
      <w:r w:rsidR="00316AA2">
        <w:rPr>
          <w:rFonts w:eastAsia="Times New Roman" w:cs="Segoe UI"/>
          <w:bCs/>
          <w:szCs w:val="24"/>
          <w:lang w:val="en"/>
        </w:rPr>
        <w:t xml:space="preserve">expected </w:t>
      </w:r>
      <w:r w:rsidR="00391CBF">
        <w:rPr>
          <w:rFonts w:eastAsia="Times New Roman" w:cs="Segoe UI"/>
          <w:bCs/>
          <w:szCs w:val="24"/>
          <w:lang w:val="en"/>
        </w:rPr>
        <w:t xml:space="preserve">or </w:t>
      </w:r>
      <w:r w:rsidR="00D96610">
        <w:rPr>
          <w:rFonts w:eastAsia="Times New Roman" w:cs="Segoe UI"/>
          <w:bCs/>
          <w:szCs w:val="24"/>
          <w:lang w:val="en"/>
        </w:rPr>
        <w:t>in</w:t>
      </w:r>
      <w:r w:rsidR="00391CBF">
        <w:rPr>
          <w:rFonts w:eastAsia="Times New Roman" w:cs="Segoe UI"/>
          <w:bCs/>
          <w:szCs w:val="24"/>
          <w:lang w:val="en"/>
        </w:rPr>
        <w:t xml:space="preserve">valid </w:t>
      </w:r>
      <w:r w:rsidR="00316AA2">
        <w:rPr>
          <w:rFonts w:eastAsia="Times New Roman" w:cs="Segoe UI"/>
          <w:bCs/>
          <w:szCs w:val="24"/>
          <w:lang w:val="en"/>
        </w:rPr>
        <w:t xml:space="preserve">property value, that Test Case can finish as </w:t>
      </w:r>
      <w:r w:rsidR="00316AA2" w:rsidRPr="00E45F2F">
        <w:rPr>
          <w:rFonts w:eastAsia="Times New Roman" w:cs="Segoe UI"/>
          <w:b/>
          <w:szCs w:val="24"/>
          <w:lang w:val="en"/>
        </w:rPr>
        <w:t>Inconclusive</w:t>
      </w:r>
      <w:r w:rsidR="0090300B">
        <w:rPr>
          <w:rFonts w:eastAsia="Times New Roman" w:cs="Segoe UI"/>
          <w:bCs/>
          <w:szCs w:val="24"/>
          <w:lang w:val="en"/>
        </w:rPr>
        <w:t>.</w:t>
      </w:r>
    </w:p>
    <w:p w14:paraId="36044374" w14:textId="370FB559" w:rsidR="00472474" w:rsidRDefault="00472474" w:rsidP="007830D5">
      <w:pPr>
        <w:spacing w:before="0" w:after="150" w:line="240" w:lineRule="auto"/>
        <w:ind w:left="720"/>
        <w:rPr>
          <w:rFonts w:eastAsia="Times New Roman" w:cs="Segoe UI"/>
          <w:bCs/>
          <w:szCs w:val="24"/>
          <w:lang w:val="en"/>
        </w:rPr>
      </w:pPr>
      <w:r>
        <w:rPr>
          <w:rFonts w:eastAsia="Times New Roman" w:cs="Segoe UI"/>
          <w:bCs/>
          <w:noProof/>
          <w:szCs w:val="24"/>
          <w:lang w:val="en"/>
        </w:rPr>
        <w:lastRenderedPageBreak/>
        <w:drawing>
          <wp:inline distT="0" distB="0" distL="0" distR="0" wp14:anchorId="70ACE9FA" wp14:editId="7D2EDFC8">
            <wp:extent cx="6173461" cy="280940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173461" cy="2809400"/>
                    </a:xfrm>
                    <a:prstGeom prst="rect">
                      <a:avLst/>
                    </a:prstGeom>
                  </pic:spPr>
                </pic:pic>
              </a:graphicData>
            </a:graphic>
          </wp:inline>
        </w:drawing>
      </w:r>
    </w:p>
    <w:p w14:paraId="72110AEA" w14:textId="478CC27A" w:rsidR="008D2C90" w:rsidRPr="008D2C90" w:rsidRDefault="008D2C90" w:rsidP="008D2C90">
      <w:pPr>
        <w:pStyle w:val="Caption"/>
        <w:ind w:left="720"/>
        <w:rPr>
          <w:b/>
          <w:bCs/>
          <w:i w:val="0"/>
          <w:iCs w:val="0"/>
          <w:sz w:val="22"/>
          <w:szCs w:val="22"/>
        </w:rPr>
      </w:pPr>
      <w:bookmarkStart w:id="229" w:name="_Toc113037827"/>
      <w:r w:rsidRPr="008D2C90">
        <w:rPr>
          <w:b/>
          <w:bCs/>
          <w:i w:val="0"/>
          <w:iCs w:val="0"/>
          <w:sz w:val="22"/>
          <w:szCs w:val="22"/>
        </w:rPr>
        <w:t xml:space="preserve">Figure </w:t>
      </w:r>
      <w:del w:id="230" w:author="Abiodun Aremu" w:date="2023-08-22T16:41:00Z">
        <w:r w:rsidRPr="008D2C90" w:rsidDel="002215FF">
          <w:rPr>
            <w:b/>
            <w:bCs/>
            <w:i w:val="0"/>
            <w:iCs w:val="0"/>
            <w:sz w:val="22"/>
            <w:szCs w:val="22"/>
          </w:rPr>
          <w:fldChar w:fldCharType="begin"/>
        </w:r>
        <w:r w:rsidRPr="008D2C90" w:rsidDel="002215FF">
          <w:rPr>
            <w:b/>
            <w:bCs/>
            <w:i w:val="0"/>
            <w:iCs w:val="0"/>
            <w:sz w:val="22"/>
            <w:szCs w:val="22"/>
          </w:rPr>
          <w:delInstrText xml:space="preserve"> SEQ Figure \* ARABIC </w:delInstrText>
        </w:r>
        <w:r w:rsidRPr="008D2C90" w:rsidDel="002215FF">
          <w:rPr>
            <w:b/>
            <w:bCs/>
            <w:i w:val="0"/>
            <w:iCs w:val="0"/>
            <w:sz w:val="22"/>
            <w:szCs w:val="22"/>
          </w:rPr>
          <w:fldChar w:fldCharType="separate"/>
        </w:r>
        <w:r w:rsidR="00EE1591" w:rsidDel="002215FF">
          <w:rPr>
            <w:b/>
            <w:bCs/>
            <w:i w:val="0"/>
            <w:iCs w:val="0"/>
            <w:noProof/>
            <w:sz w:val="22"/>
            <w:szCs w:val="22"/>
          </w:rPr>
          <w:delText>21</w:delText>
        </w:r>
        <w:r w:rsidRPr="008D2C90" w:rsidDel="002215FF">
          <w:rPr>
            <w:b/>
            <w:bCs/>
            <w:i w:val="0"/>
            <w:iCs w:val="0"/>
            <w:sz w:val="22"/>
            <w:szCs w:val="22"/>
          </w:rPr>
          <w:fldChar w:fldCharType="end"/>
        </w:r>
      </w:del>
      <w:ins w:id="231" w:author="Abiodun Aremu" w:date="2023-08-22T16:41:00Z">
        <w:r w:rsidR="002215FF">
          <w:rPr>
            <w:b/>
            <w:bCs/>
            <w:i w:val="0"/>
            <w:iCs w:val="0"/>
            <w:sz w:val="22"/>
            <w:szCs w:val="22"/>
          </w:rPr>
          <w:t>22</w:t>
        </w:r>
      </w:ins>
      <w:r w:rsidRPr="008D2C90">
        <w:rPr>
          <w:b/>
          <w:bCs/>
          <w:i w:val="0"/>
          <w:iCs w:val="0"/>
          <w:sz w:val="22"/>
          <w:szCs w:val="22"/>
        </w:rPr>
        <w:t xml:space="preserve">. </w:t>
      </w:r>
      <w:r w:rsidR="00176BFE" w:rsidRPr="00C328FE">
        <w:rPr>
          <w:b/>
          <w:bCs/>
          <w:i w:val="0"/>
          <w:iCs w:val="0"/>
          <w:sz w:val="22"/>
        </w:rPr>
        <w:t>PTM</w:t>
      </w:r>
      <w:r w:rsidRPr="008D2C90">
        <w:rPr>
          <w:b/>
          <w:bCs/>
          <w:i w:val="0"/>
          <w:iCs w:val="0"/>
          <w:sz w:val="22"/>
          <w:szCs w:val="22"/>
        </w:rPr>
        <w:t xml:space="preserve"> </w:t>
      </w:r>
      <w:proofErr w:type="gramStart"/>
      <w:r w:rsidRPr="008D2C90">
        <w:rPr>
          <w:b/>
          <w:bCs/>
          <w:i w:val="0"/>
          <w:iCs w:val="0"/>
          <w:sz w:val="22"/>
          <w:szCs w:val="22"/>
        </w:rPr>
        <w:t>Service :</w:t>
      </w:r>
      <w:proofErr w:type="gramEnd"/>
      <w:r w:rsidRPr="008D2C90">
        <w:rPr>
          <w:b/>
          <w:bCs/>
          <w:i w:val="0"/>
          <w:iCs w:val="0"/>
          <w:sz w:val="22"/>
          <w:szCs w:val="22"/>
        </w:rPr>
        <w:t xml:space="preserve"> </w:t>
      </w:r>
      <w:r w:rsidR="00817B25">
        <w:rPr>
          <w:b/>
          <w:bCs/>
          <w:i w:val="0"/>
          <w:iCs w:val="0"/>
          <w:sz w:val="22"/>
          <w:szCs w:val="22"/>
        </w:rPr>
        <w:t>High-level</w:t>
      </w:r>
      <w:r w:rsidRPr="008D2C90">
        <w:rPr>
          <w:b/>
          <w:bCs/>
          <w:i w:val="0"/>
          <w:iCs w:val="0"/>
          <w:sz w:val="22"/>
          <w:szCs w:val="22"/>
        </w:rPr>
        <w:t xml:space="preserve"> </w:t>
      </w:r>
      <w:r w:rsidR="00817B25">
        <w:rPr>
          <w:b/>
          <w:bCs/>
          <w:i w:val="0"/>
          <w:iCs w:val="0"/>
          <w:sz w:val="22"/>
          <w:szCs w:val="22"/>
        </w:rPr>
        <w:t>Status</w:t>
      </w:r>
      <w:r w:rsidRPr="008D2C90">
        <w:rPr>
          <w:b/>
          <w:bCs/>
          <w:i w:val="0"/>
          <w:iCs w:val="0"/>
          <w:sz w:val="22"/>
          <w:szCs w:val="22"/>
        </w:rPr>
        <w:t xml:space="preserve"> Results Categories</w:t>
      </w:r>
      <w:bookmarkEnd w:id="229"/>
    </w:p>
    <w:p w14:paraId="43903061" w14:textId="69CDECD0" w:rsidR="00306A76" w:rsidRPr="006F5B86" w:rsidRDefault="00306A76" w:rsidP="006F5B86">
      <w:pPr>
        <w:ind w:left="378"/>
        <w:rPr>
          <w:b/>
          <w:bCs/>
          <w:sz w:val="32"/>
          <w:szCs w:val="32"/>
          <w:lang w:val="en"/>
        </w:rPr>
      </w:pPr>
      <w:r w:rsidRPr="006F5B86">
        <w:rPr>
          <w:b/>
          <w:bCs/>
          <w:sz w:val="32"/>
          <w:szCs w:val="32"/>
          <w:lang w:val="en"/>
        </w:rPr>
        <w:t xml:space="preserve">Test Case </w:t>
      </w:r>
      <w:r w:rsidR="00237A94" w:rsidRPr="006F5B86">
        <w:rPr>
          <w:b/>
          <w:bCs/>
          <w:sz w:val="32"/>
          <w:szCs w:val="32"/>
          <w:lang w:val="en"/>
        </w:rPr>
        <w:t>Details</w:t>
      </w:r>
    </w:p>
    <w:p w14:paraId="5307FFE7" w14:textId="62F40C7C" w:rsidR="00777210" w:rsidRDefault="00BB55D0" w:rsidP="00CA6ABA">
      <w:pPr>
        <w:ind w:left="378"/>
        <w:rPr>
          <w:lang w:val="en"/>
        </w:rPr>
      </w:pPr>
      <w:r>
        <w:rPr>
          <w:lang w:val="en"/>
        </w:rPr>
        <w:t xml:space="preserve">After Test Case execution is </w:t>
      </w:r>
      <w:r w:rsidR="000036C2">
        <w:rPr>
          <w:lang w:val="en"/>
        </w:rPr>
        <w:t>complete</w:t>
      </w:r>
      <w:r>
        <w:rPr>
          <w:lang w:val="en"/>
        </w:rPr>
        <w:t xml:space="preserve">, you can </w:t>
      </w:r>
      <w:r w:rsidR="00E45F2F">
        <w:rPr>
          <w:lang w:val="en"/>
        </w:rPr>
        <w:t xml:space="preserve">view the tests in each </w:t>
      </w:r>
      <w:r w:rsidR="000200C2">
        <w:rPr>
          <w:lang w:val="en"/>
        </w:rPr>
        <w:t>S</w:t>
      </w:r>
      <w:r w:rsidR="002A016A">
        <w:rPr>
          <w:lang w:val="en"/>
        </w:rPr>
        <w:t xml:space="preserve">tatus </w:t>
      </w:r>
      <w:r w:rsidR="00E45F2F">
        <w:rPr>
          <w:lang w:val="en"/>
        </w:rPr>
        <w:t xml:space="preserve">category, </w:t>
      </w:r>
      <w:r>
        <w:rPr>
          <w:lang w:val="en"/>
        </w:rPr>
        <w:t>by</w:t>
      </w:r>
      <w:r w:rsidR="00E45F2F">
        <w:rPr>
          <w:lang w:val="en"/>
        </w:rPr>
        <w:t xml:space="preserve"> </w:t>
      </w:r>
      <w:r w:rsidR="007B3D70">
        <w:rPr>
          <w:lang w:val="en"/>
        </w:rPr>
        <w:t xml:space="preserve">selecting </w:t>
      </w:r>
      <w:r w:rsidR="00E45F2F">
        <w:rPr>
          <w:lang w:val="en"/>
        </w:rPr>
        <w:t xml:space="preserve">the </w:t>
      </w:r>
      <w:r w:rsidR="008617C5">
        <w:rPr>
          <w:lang w:val="en"/>
        </w:rPr>
        <w:t>dropdown</w:t>
      </w:r>
      <w:r>
        <w:rPr>
          <w:lang w:val="en"/>
        </w:rPr>
        <w:t xml:space="preserve"> </w:t>
      </w:r>
      <w:r w:rsidR="00E45F2F">
        <w:rPr>
          <w:lang w:val="en"/>
        </w:rPr>
        <w:t xml:space="preserve">arrow next to each set of </w:t>
      </w:r>
      <w:r w:rsidR="000200C2">
        <w:rPr>
          <w:lang w:val="en"/>
        </w:rPr>
        <w:t>Status</w:t>
      </w:r>
      <w:r w:rsidR="00E45F2F">
        <w:rPr>
          <w:lang w:val="en"/>
        </w:rPr>
        <w:t xml:space="preserve"> results in the left-hand pane of the </w:t>
      </w:r>
      <w:r w:rsidR="00E45F2F" w:rsidRPr="00E45F2F">
        <w:rPr>
          <w:b/>
          <w:bCs/>
          <w:lang w:val="en"/>
        </w:rPr>
        <w:t>PTM Service</w:t>
      </w:r>
      <w:r w:rsidR="00E45F2F">
        <w:rPr>
          <w:lang w:val="en"/>
        </w:rPr>
        <w:t xml:space="preserve"> UI</w:t>
      </w:r>
      <w:r w:rsidR="00ED410A">
        <w:rPr>
          <w:lang w:val="en"/>
        </w:rPr>
        <w:t>, as</w:t>
      </w:r>
      <w:r w:rsidR="00E45F2F">
        <w:rPr>
          <w:lang w:val="en"/>
        </w:rPr>
        <w:t xml:space="preserve"> shown in the previous figure</w:t>
      </w:r>
      <w:r w:rsidR="002029E4">
        <w:rPr>
          <w:lang w:val="en"/>
        </w:rPr>
        <w:t xml:space="preserve"> (figure 22)</w:t>
      </w:r>
      <w:r w:rsidR="00E45F2F">
        <w:rPr>
          <w:lang w:val="en"/>
        </w:rPr>
        <w:t xml:space="preserve">. </w:t>
      </w:r>
    </w:p>
    <w:p w14:paraId="1C25603B" w14:textId="60A62FA9" w:rsidR="00042CEB" w:rsidRDefault="00E45F2F" w:rsidP="00CA6ABA">
      <w:pPr>
        <w:ind w:left="378"/>
        <w:rPr>
          <w:lang w:val="en"/>
        </w:rPr>
      </w:pPr>
      <w:r>
        <w:rPr>
          <w:lang w:val="en"/>
        </w:rPr>
        <w:t xml:space="preserve">Thereafter, you can </w:t>
      </w:r>
      <w:r w:rsidR="007B3D70">
        <w:rPr>
          <w:lang w:val="en"/>
        </w:rPr>
        <w:t>select</w:t>
      </w:r>
      <w:r>
        <w:rPr>
          <w:lang w:val="en"/>
        </w:rPr>
        <w:t xml:space="preserve"> </w:t>
      </w:r>
      <w:r w:rsidR="002D773A">
        <w:rPr>
          <w:lang w:val="en"/>
        </w:rPr>
        <w:t>a</w:t>
      </w:r>
      <w:r>
        <w:rPr>
          <w:lang w:val="en"/>
        </w:rPr>
        <w:t xml:space="preserve"> particular Test Case </w:t>
      </w:r>
      <w:r w:rsidR="002D773A">
        <w:rPr>
          <w:lang w:val="en"/>
        </w:rPr>
        <w:t xml:space="preserve">in the left-hand pane </w:t>
      </w:r>
      <w:r w:rsidR="00ED410A">
        <w:rPr>
          <w:lang w:val="en"/>
        </w:rPr>
        <w:t xml:space="preserve">in a selected </w:t>
      </w:r>
      <w:r w:rsidR="00102EBD">
        <w:rPr>
          <w:lang w:val="en"/>
        </w:rPr>
        <w:t xml:space="preserve">Status </w:t>
      </w:r>
      <w:r w:rsidR="00ED410A">
        <w:rPr>
          <w:lang w:val="en"/>
        </w:rPr>
        <w:t xml:space="preserve">category </w:t>
      </w:r>
      <w:r>
        <w:rPr>
          <w:lang w:val="en"/>
        </w:rPr>
        <w:t xml:space="preserve">to review </w:t>
      </w:r>
      <w:r w:rsidR="003E671F">
        <w:rPr>
          <w:lang w:val="en"/>
        </w:rPr>
        <w:t xml:space="preserve">information tags, test steps, and other indicators </w:t>
      </w:r>
      <w:r w:rsidR="006C2C85">
        <w:rPr>
          <w:lang w:val="en"/>
        </w:rPr>
        <w:t>that provide the details that expose the processes</w:t>
      </w:r>
      <w:r>
        <w:rPr>
          <w:lang w:val="en"/>
        </w:rPr>
        <w:t xml:space="preserve"> that resulted in a </w:t>
      </w:r>
      <w:r w:rsidRPr="002D773A">
        <w:rPr>
          <w:b/>
          <w:bCs/>
          <w:lang w:val="en"/>
        </w:rPr>
        <w:t>Passed</w:t>
      </w:r>
      <w:r>
        <w:rPr>
          <w:lang w:val="en"/>
        </w:rPr>
        <w:t xml:space="preserve">, </w:t>
      </w:r>
      <w:r w:rsidRPr="002D773A">
        <w:rPr>
          <w:b/>
          <w:bCs/>
          <w:lang w:val="en"/>
        </w:rPr>
        <w:t>Failed</w:t>
      </w:r>
      <w:r>
        <w:rPr>
          <w:lang w:val="en"/>
        </w:rPr>
        <w:t xml:space="preserve">, or </w:t>
      </w:r>
      <w:r w:rsidRPr="002D773A">
        <w:rPr>
          <w:b/>
          <w:bCs/>
          <w:lang w:val="en"/>
        </w:rPr>
        <w:t>Inconclusive</w:t>
      </w:r>
      <w:r>
        <w:rPr>
          <w:lang w:val="en"/>
        </w:rPr>
        <w:t xml:space="preserve"> status</w:t>
      </w:r>
      <w:r w:rsidR="002D773A">
        <w:rPr>
          <w:lang w:val="en"/>
        </w:rPr>
        <w:t xml:space="preserve"> </w:t>
      </w:r>
      <w:r w:rsidR="00C2302E">
        <w:rPr>
          <w:lang w:val="en"/>
        </w:rPr>
        <w:t xml:space="preserve">indication </w:t>
      </w:r>
      <w:r w:rsidR="002D773A">
        <w:rPr>
          <w:lang w:val="en"/>
        </w:rPr>
        <w:t>for the Test Case you selected</w:t>
      </w:r>
      <w:r w:rsidR="00EF7303">
        <w:rPr>
          <w:lang w:val="en"/>
        </w:rPr>
        <w:t xml:space="preserve">; those results display in the </w:t>
      </w:r>
      <w:r w:rsidR="00637177">
        <w:rPr>
          <w:lang w:val="en"/>
        </w:rPr>
        <w:t>rightmost</w:t>
      </w:r>
      <w:r w:rsidR="00EF7303">
        <w:rPr>
          <w:lang w:val="en"/>
        </w:rPr>
        <w:t xml:space="preserve"> </w:t>
      </w:r>
      <w:bookmarkStart w:id="232" w:name="_Hlk110497285"/>
      <w:r w:rsidR="008925C6">
        <w:rPr>
          <w:lang w:val="en"/>
        </w:rPr>
        <w:t>sector</w:t>
      </w:r>
      <w:r w:rsidR="00EF7303">
        <w:rPr>
          <w:lang w:val="en"/>
        </w:rPr>
        <w:t xml:space="preserve"> </w:t>
      </w:r>
      <w:bookmarkEnd w:id="232"/>
      <w:r w:rsidR="00EF7303">
        <w:rPr>
          <w:lang w:val="en"/>
        </w:rPr>
        <w:t>of the UI.</w:t>
      </w:r>
    </w:p>
    <w:p w14:paraId="136F239E" w14:textId="77777777" w:rsidR="0026473E" w:rsidRDefault="0026473E" w:rsidP="00CA6ABA">
      <w:pPr>
        <w:pStyle w:val="NormalLineSpacing"/>
        <w:ind w:left="378"/>
        <w:rPr>
          <w:lang w:val="en"/>
        </w:rPr>
      </w:pPr>
    </w:p>
    <w:p w14:paraId="38385BC0" w14:textId="3FB6A107" w:rsidR="0026473E" w:rsidRPr="00B60709" w:rsidRDefault="0026473E" w:rsidP="00CA6ABA">
      <w:pPr>
        <w:spacing w:after="0"/>
        <w:ind w:left="378"/>
        <w:rPr>
          <w:rFonts w:eastAsia="Times New Roman" w:cs="Segoe UI"/>
          <w:b/>
          <w:szCs w:val="24"/>
          <w:lang w:val="en"/>
        </w:rPr>
      </w:pPr>
      <w:r>
        <w:rPr>
          <w:rFonts w:eastAsia="Times New Roman" w:cs="Segoe UI"/>
          <w:noProof/>
          <w:szCs w:val="24"/>
          <w:lang w:val="en"/>
        </w:rPr>
        <w:drawing>
          <wp:inline distT="0" distB="0" distL="0" distR="0" wp14:anchorId="41D8E0E4" wp14:editId="31D7D296">
            <wp:extent cx="237490" cy="153670"/>
            <wp:effectExtent l="0" t="0" r="0" b="0"/>
            <wp:docPr id="142" name="Picture 142" descr="https://github.com/Microsoft/WindowsProtocolTestSuites/raw/staging/TestSuites/FileServer/docs/image/FileServerUserGuide/image1.png">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github.com/Microsoft/WindowsProtocolTestSuites/raw/staging/TestSuites/FileServer/docs/image/FileServerUserGuide/image1.png">
                      <a:hlinkClick r:id="rId45" tgtFrame="_blank"/>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490" cy="153670"/>
                    </a:xfrm>
                    <a:prstGeom prst="rect">
                      <a:avLst/>
                    </a:prstGeom>
                    <a:noFill/>
                    <a:ln>
                      <a:noFill/>
                    </a:ln>
                  </pic:spPr>
                </pic:pic>
              </a:graphicData>
            </a:graphic>
          </wp:inline>
        </w:drawing>
      </w:r>
      <w:r w:rsidRPr="00B60709">
        <w:rPr>
          <w:rFonts w:eastAsia="Times New Roman" w:cs="Segoe UI"/>
          <w:b/>
          <w:szCs w:val="24"/>
          <w:lang w:val="en"/>
        </w:rPr>
        <w:t>More Information</w:t>
      </w:r>
    </w:p>
    <w:p w14:paraId="0F0B5195" w14:textId="0060C355" w:rsidR="00BE063C" w:rsidRPr="0080710B" w:rsidRDefault="0026473E" w:rsidP="00BE063C">
      <w:pPr>
        <w:ind w:left="378"/>
        <w:rPr>
          <w:rStyle w:val="Hyperlink"/>
          <w:color w:val="auto"/>
          <w:lang w:val="en"/>
        </w:rPr>
      </w:pPr>
      <w:r w:rsidRPr="00076C67">
        <w:rPr>
          <w:rStyle w:val="Hyperlink"/>
          <w:b/>
          <w:bCs/>
          <w:color w:val="auto"/>
          <w:u w:val="none"/>
          <w:lang w:val="en"/>
        </w:rPr>
        <w:t>To learn more</w:t>
      </w:r>
      <w:r w:rsidRPr="00076C67">
        <w:rPr>
          <w:rStyle w:val="Hyperlink"/>
          <w:color w:val="auto"/>
          <w:u w:val="none"/>
          <w:lang w:val="en"/>
        </w:rPr>
        <w:t xml:space="preserve"> about analyzing test results, see</w:t>
      </w:r>
      <w:r w:rsidRPr="0080710B">
        <w:rPr>
          <w:rStyle w:val="Hyperlink"/>
          <w:color w:val="auto"/>
          <w:lang w:val="en"/>
        </w:rPr>
        <w:t xml:space="preserve"> </w:t>
      </w:r>
      <w:hyperlink w:anchor="_6.0__Analyzing_2" w:history="1">
        <w:r w:rsidRPr="0080710B">
          <w:rPr>
            <w:rStyle w:val="Hyperlink"/>
            <w:color w:val="0070C0"/>
            <w:lang w:val="en"/>
          </w:rPr>
          <w:t>section 6, Analyzing the Test Results Data</w:t>
        </w:r>
      </w:hyperlink>
      <w:r w:rsidRPr="00076C67">
        <w:rPr>
          <w:rStyle w:val="Hyperlink"/>
          <w:color w:val="auto"/>
          <w:u w:val="none"/>
          <w:lang w:val="en"/>
        </w:rPr>
        <w:t xml:space="preserve"> in this document</w:t>
      </w:r>
      <w:r w:rsidRPr="0080710B">
        <w:rPr>
          <w:rStyle w:val="Hyperlink"/>
          <w:color w:val="auto"/>
          <w:lang w:val="en"/>
        </w:rPr>
        <w:t>.</w:t>
      </w:r>
    </w:p>
    <w:p w14:paraId="1B32440F" w14:textId="77777777" w:rsidR="006F5B86" w:rsidRPr="00BE063C" w:rsidRDefault="006F5B86" w:rsidP="00C64133">
      <w:pPr>
        <w:pStyle w:val="NormalLineSpacing"/>
        <w:rPr>
          <w:lang w:val="en"/>
        </w:rPr>
      </w:pPr>
    </w:p>
    <w:p w14:paraId="71E61DFE" w14:textId="3F7C04DE" w:rsidR="009B6A29" w:rsidRPr="006F5B86" w:rsidRDefault="009B6A29" w:rsidP="006F5B86">
      <w:pPr>
        <w:ind w:left="360"/>
        <w:rPr>
          <w:b/>
          <w:bCs/>
          <w:sz w:val="32"/>
          <w:szCs w:val="32"/>
          <w:lang w:val="en"/>
        </w:rPr>
      </w:pPr>
      <w:r w:rsidRPr="006F5B86">
        <w:rPr>
          <w:b/>
          <w:bCs/>
          <w:sz w:val="32"/>
          <w:szCs w:val="32"/>
          <w:lang w:val="en"/>
        </w:rPr>
        <w:t>Import/Export Playlist</w:t>
      </w:r>
    </w:p>
    <w:p w14:paraId="3932C463" w14:textId="7DCD9856" w:rsidR="001A1B06" w:rsidRDefault="007B5270" w:rsidP="009B6A29">
      <w:pPr>
        <w:spacing w:after="150"/>
        <w:ind w:left="360"/>
        <w:rPr>
          <w:rFonts w:eastAsia="Times New Roman" w:cs="Segoe UI"/>
          <w:szCs w:val="24"/>
          <w:lang w:val="en"/>
        </w:rPr>
      </w:pPr>
      <w:r>
        <w:rPr>
          <w:rFonts w:eastAsia="Times New Roman" w:cs="Segoe UI"/>
          <w:szCs w:val="24"/>
          <w:lang w:val="en"/>
        </w:rPr>
        <w:t xml:space="preserve">On the </w:t>
      </w:r>
      <w:r w:rsidRPr="005E6548">
        <w:rPr>
          <w:rFonts w:eastAsia="Times New Roman" w:cs="Segoe UI"/>
          <w:b/>
          <w:bCs/>
          <w:szCs w:val="24"/>
          <w:lang w:val="en"/>
        </w:rPr>
        <w:t>Run Selected Test Cases</w:t>
      </w:r>
      <w:r>
        <w:rPr>
          <w:rFonts w:eastAsia="Times New Roman" w:cs="Segoe UI"/>
          <w:szCs w:val="24"/>
          <w:lang w:val="en"/>
        </w:rPr>
        <w:t xml:space="preserve"> page of the </w:t>
      </w:r>
      <w:r w:rsidRPr="005E6548">
        <w:rPr>
          <w:rFonts w:eastAsia="Times New Roman" w:cs="Segoe UI"/>
          <w:b/>
          <w:bCs/>
          <w:szCs w:val="24"/>
          <w:lang w:val="en"/>
        </w:rPr>
        <w:t>PTM Service</w:t>
      </w:r>
      <w:r>
        <w:rPr>
          <w:rFonts w:eastAsia="Times New Roman" w:cs="Segoe UI"/>
          <w:szCs w:val="24"/>
          <w:lang w:val="en"/>
        </w:rPr>
        <w:t xml:space="preserve">, </w:t>
      </w:r>
      <w:r w:rsidR="001A1B06">
        <w:rPr>
          <w:rFonts w:eastAsia="Times New Roman" w:cs="Segoe UI"/>
          <w:szCs w:val="24"/>
          <w:lang w:val="en"/>
        </w:rPr>
        <w:t xml:space="preserve">you have access to the </w:t>
      </w:r>
      <w:r w:rsidR="001A1B06" w:rsidRPr="005E6548">
        <w:rPr>
          <w:rFonts w:eastAsia="Times New Roman" w:cs="Segoe UI"/>
          <w:b/>
          <w:bCs/>
          <w:szCs w:val="24"/>
          <w:lang w:val="en"/>
        </w:rPr>
        <w:t>Import/Export Playlist</w:t>
      </w:r>
      <w:r w:rsidR="001A1B06">
        <w:rPr>
          <w:rFonts w:eastAsia="Times New Roman" w:cs="Segoe UI"/>
          <w:szCs w:val="24"/>
          <w:lang w:val="en"/>
        </w:rPr>
        <w:t xml:space="preserve"> feature </w:t>
      </w:r>
      <w:r w:rsidR="0005698D">
        <w:rPr>
          <w:rFonts w:eastAsia="Times New Roman" w:cs="Segoe UI"/>
          <w:szCs w:val="24"/>
          <w:lang w:val="en"/>
        </w:rPr>
        <w:t>where</w:t>
      </w:r>
      <w:r w:rsidR="001A1B06">
        <w:rPr>
          <w:rFonts w:eastAsia="Times New Roman" w:cs="Segoe UI"/>
          <w:szCs w:val="24"/>
          <w:lang w:val="en"/>
        </w:rPr>
        <w:t xml:space="preserve"> you </w:t>
      </w:r>
      <w:proofErr w:type="gramStart"/>
      <w:r w:rsidR="0005698D">
        <w:rPr>
          <w:rFonts w:eastAsia="Times New Roman" w:cs="Segoe UI"/>
          <w:szCs w:val="24"/>
          <w:lang w:val="en"/>
        </w:rPr>
        <w:t xml:space="preserve">can </w:t>
      </w:r>
      <w:r w:rsidR="001A1B06">
        <w:rPr>
          <w:rFonts w:eastAsia="Times New Roman" w:cs="Segoe UI"/>
          <w:szCs w:val="24"/>
          <w:lang w:val="en"/>
        </w:rPr>
        <w:t xml:space="preserve"> save</w:t>
      </w:r>
      <w:proofErr w:type="gramEnd"/>
      <w:r w:rsidR="001A1B06">
        <w:rPr>
          <w:rFonts w:eastAsia="Times New Roman" w:cs="Segoe UI"/>
          <w:szCs w:val="24"/>
          <w:lang w:val="en"/>
        </w:rPr>
        <w:t xml:space="preserve"> a set of Test Cases that you can retrieve at any time for test purposes. For example, if you want to retain a unique set of T</w:t>
      </w:r>
      <w:r w:rsidR="005E6548">
        <w:rPr>
          <w:rFonts w:eastAsia="Times New Roman" w:cs="Segoe UI"/>
          <w:szCs w:val="24"/>
          <w:lang w:val="en"/>
        </w:rPr>
        <w:t>est Cases that you want to return to for additional testing</w:t>
      </w:r>
      <w:r w:rsidR="00076C67">
        <w:rPr>
          <w:rFonts w:eastAsia="Times New Roman" w:cs="Segoe UI"/>
          <w:szCs w:val="24"/>
          <w:lang w:val="en"/>
        </w:rPr>
        <w:t xml:space="preserve"> </w:t>
      </w:r>
      <w:proofErr w:type="gramStart"/>
      <w:r w:rsidR="00571128">
        <w:rPr>
          <w:rFonts w:eastAsia="Times New Roman" w:cs="Segoe UI"/>
          <w:szCs w:val="24"/>
          <w:lang w:val="en"/>
        </w:rPr>
        <w:t xml:space="preserve">at a </w:t>
      </w:r>
      <w:r w:rsidR="0058264D">
        <w:rPr>
          <w:rFonts w:eastAsia="Times New Roman" w:cs="Segoe UI"/>
          <w:szCs w:val="24"/>
          <w:lang w:val="en"/>
        </w:rPr>
        <w:t>later</w:t>
      </w:r>
      <w:r w:rsidR="00571128">
        <w:rPr>
          <w:rFonts w:eastAsia="Times New Roman" w:cs="Segoe UI"/>
          <w:szCs w:val="24"/>
          <w:lang w:val="en"/>
        </w:rPr>
        <w:t xml:space="preserve"> time</w:t>
      </w:r>
      <w:proofErr w:type="gramEnd"/>
      <w:r w:rsidR="005E6548">
        <w:rPr>
          <w:rFonts w:eastAsia="Times New Roman" w:cs="Segoe UI"/>
          <w:szCs w:val="24"/>
          <w:lang w:val="en"/>
        </w:rPr>
        <w:t xml:space="preserve">, you can use this feature to do so. Note that when you save a playlist with the </w:t>
      </w:r>
      <w:r w:rsidR="005E6548" w:rsidRPr="005E6548">
        <w:rPr>
          <w:rFonts w:eastAsia="Times New Roman" w:cs="Segoe UI"/>
          <w:b/>
          <w:bCs/>
          <w:szCs w:val="24"/>
          <w:lang w:val="en"/>
        </w:rPr>
        <w:t>Import/Export Playlist</w:t>
      </w:r>
      <w:r w:rsidR="005E6548">
        <w:rPr>
          <w:rFonts w:eastAsia="Times New Roman" w:cs="Segoe UI"/>
          <w:szCs w:val="24"/>
          <w:lang w:val="en"/>
        </w:rPr>
        <w:t xml:space="preserve"> feature, it does not save Test Case </w:t>
      </w:r>
      <w:r w:rsidR="005E6548" w:rsidRPr="00E25DDE">
        <w:rPr>
          <w:rFonts w:eastAsia="Times New Roman" w:cs="Segoe UI"/>
          <w:i/>
          <w:iCs/>
          <w:szCs w:val="24"/>
          <w:lang w:val="en"/>
        </w:rPr>
        <w:t>configuration</w:t>
      </w:r>
      <w:r w:rsidR="00076C67">
        <w:rPr>
          <w:rFonts w:eastAsia="Times New Roman" w:cs="Segoe UI"/>
          <w:i/>
          <w:iCs/>
          <w:szCs w:val="24"/>
          <w:lang w:val="en"/>
        </w:rPr>
        <w:t xml:space="preserve"> data</w:t>
      </w:r>
      <w:r w:rsidR="00C64133">
        <w:rPr>
          <w:rFonts w:eastAsia="Times New Roman" w:cs="Segoe UI"/>
          <w:szCs w:val="24"/>
          <w:lang w:val="en"/>
        </w:rPr>
        <w:t xml:space="preserve"> </w:t>
      </w:r>
      <w:r w:rsidR="0005698D">
        <w:rPr>
          <w:rFonts w:eastAsia="Times New Roman" w:cs="Segoe UI"/>
          <w:szCs w:val="24"/>
          <w:lang w:val="en"/>
        </w:rPr>
        <w:t>in the same way that</w:t>
      </w:r>
      <w:r w:rsidR="005E6548">
        <w:rPr>
          <w:rFonts w:eastAsia="Times New Roman" w:cs="Segoe UI"/>
          <w:szCs w:val="24"/>
          <w:lang w:val="en"/>
        </w:rPr>
        <w:t xml:space="preserve"> a </w:t>
      </w:r>
      <w:r w:rsidR="005E6548" w:rsidRPr="00C64133">
        <w:rPr>
          <w:rFonts w:eastAsia="Times New Roman" w:cs="Segoe UI"/>
          <w:b/>
          <w:bCs/>
          <w:szCs w:val="24"/>
          <w:lang w:val="en"/>
        </w:rPr>
        <w:t>Profile</w:t>
      </w:r>
      <w:r w:rsidR="005E6548">
        <w:rPr>
          <w:rFonts w:eastAsia="Times New Roman" w:cs="Segoe UI"/>
          <w:szCs w:val="24"/>
          <w:lang w:val="en"/>
        </w:rPr>
        <w:t xml:space="preserve"> </w:t>
      </w:r>
      <w:r w:rsidR="0005698D">
        <w:rPr>
          <w:rFonts w:eastAsia="Times New Roman" w:cs="Segoe UI"/>
          <w:szCs w:val="24"/>
          <w:lang w:val="en"/>
        </w:rPr>
        <w:t>saves Test Case configuration data</w:t>
      </w:r>
      <w:r w:rsidR="005E6548">
        <w:rPr>
          <w:rFonts w:eastAsia="Times New Roman" w:cs="Segoe UI"/>
          <w:szCs w:val="24"/>
          <w:lang w:val="en"/>
        </w:rPr>
        <w:t>.</w:t>
      </w:r>
      <w:r w:rsidR="008106AA">
        <w:rPr>
          <w:rFonts w:eastAsia="Times New Roman" w:cs="Segoe UI"/>
          <w:szCs w:val="24"/>
          <w:lang w:val="en"/>
        </w:rPr>
        <w:t xml:space="preserve"> The </w:t>
      </w:r>
      <w:r w:rsidR="008106AA" w:rsidRPr="00C64133">
        <w:rPr>
          <w:rFonts w:eastAsia="Times New Roman" w:cs="Segoe UI"/>
          <w:b/>
          <w:bCs/>
          <w:szCs w:val="24"/>
          <w:lang w:val="en"/>
        </w:rPr>
        <w:t>Import/Export Playlist</w:t>
      </w:r>
      <w:r w:rsidR="008106AA">
        <w:rPr>
          <w:rFonts w:eastAsia="Times New Roman" w:cs="Segoe UI"/>
          <w:szCs w:val="24"/>
          <w:lang w:val="en"/>
        </w:rPr>
        <w:t xml:space="preserve"> feature is shown in the </w:t>
      </w:r>
      <w:r w:rsidR="0005698D">
        <w:rPr>
          <w:rFonts w:eastAsia="Times New Roman" w:cs="Segoe UI"/>
          <w:szCs w:val="24"/>
          <w:lang w:val="en"/>
        </w:rPr>
        <w:t xml:space="preserve">following </w:t>
      </w:r>
      <w:r w:rsidR="008106AA">
        <w:rPr>
          <w:rFonts w:eastAsia="Times New Roman" w:cs="Segoe UI"/>
          <w:szCs w:val="24"/>
          <w:lang w:val="en"/>
        </w:rPr>
        <w:t>figure</w:t>
      </w:r>
      <w:r w:rsidR="0005698D">
        <w:rPr>
          <w:rFonts w:eastAsia="Times New Roman" w:cs="Segoe UI"/>
          <w:szCs w:val="24"/>
          <w:lang w:val="en"/>
        </w:rPr>
        <w:t>.</w:t>
      </w:r>
    </w:p>
    <w:p w14:paraId="6E1F354F" w14:textId="309CBFD8" w:rsidR="008106AA" w:rsidRDefault="005827AD" w:rsidP="009B6A29">
      <w:pPr>
        <w:spacing w:after="150"/>
        <w:ind w:left="360"/>
        <w:rPr>
          <w:rFonts w:eastAsia="Times New Roman" w:cs="Segoe UI"/>
          <w:szCs w:val="24"/>
          <w:lang w:val="en"/>
        </w:rPr>
      </w:pPr>
      <w:r>
        <w:rPr>
          <w:rFonts w:eastAsia="Times New Roman" w:cs="Segoe UI"/>
          <w:noProof/>
          <w:szCs w:val="24"/>
          <w:lang w:val="en"/>
        </w:rPr>
        <w:lastRenderedPageBreak/>
        <w:drawing>
          <wp:inline distT="0" distB="0" distL="0" distR="0" wp14:anchorId="08787D91" wp14:editId="728980F4">
            <wp:extent cx="5336279" cy="3135198"/>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336279" cy="3135198"/>
                    </a:xfrm>
                    <a:prstGeom prst="rect">
                      <a:avLst/>
                    </a:prstGeom>
                  </pic:spPr>
                </pic:pic>
              </a:graphicData>
            </a:graphic>
          </wp:inline>
        </w:drawing>
      </w:r>
    </w:p>
    <w:p w14:paraId="618AC549" w14:textId="18E8628E" w:rsidR="008106AA" w:rsidRPr="00B06A79" w:rsidRDefault="00B06A79" w:rsidP="00B06A79">
      <w:pPr>
        <w:pStyle w:val="Caption"/>
        <w:ind w:left="360"/>
        <w:rPr>
          <w:rFonts w:eastAsia="Times New Roman" w:cs="Segoe UI"/>
          <w:b/>
          <w:bCs/>
          <w:i w:val="0"/>
          <w:iCs w:val="0"/>
          <w:sz w:val="22"/>
          <w:szCs w:val="22"/>
          <w:lang w:val="en"/>
        </w:rPr>
      </w:pPr>
      <w:bookmarkStart w:id="233" w:name="_Toc113037828"/>
      <w:r w:rsidRPr="00B06A79">
        <w:rPr>
          <w:b/>
          <w:bCs/>
          <w:i w:val="0"/>
          <w:iCs w:val="0"/>
          <w:sz w:val="22"/>
          <w:szCs w:val="22"/>
        </w:rPr>
        <w:t xml:space="preserve">Figure </w:t>
      </w:r>
      <w:r w:rsidRPr="00B06A79">
        <w:rPr>
          <w:b/>
          <w:bCs/>
          <w:i w:val="0"/>
          <w:iCs w:val="0"/>
          <w:sz w:val="22"/>
          <w:szCs w:val="22"/>
        </w:rPr>
        <w:fldChar w:fldCharType="begin"/>
      </w:r>
      <w:r w:rsidRPr="00B06A79">
        <w:rPr>
          <w:b/>
          <w:bCs/>
          <w:i w:val="0"/>
          <w:iCs w:val="0"/>
          <w:sz w:val="22"/>
          <w:szCs w:val="22"/>
        </w:rPr>
        <w:instrText xml:space="preserve"> SEQ Figure \* ARABIC </w:instrText>
      </w:r>
      <w:r w:rsidRPr="00B06A79">
        <w:rPr>
          <w:b/>
          <w:bCs/>
          <w:i w:val="0"/>
          <w:iCs w:val="0"/>
          <w:sz w:val="22"/>
          <w:szCs w:val="22"/>
        </w:rPr>
        <w:fldChar w:fldCharType="separate"/>
      </w:r>
      <w:r w:rsidR="00A158CE">
        <w:rPr>
          <w:b/>
          <w:bCs/>
          <w:i w:val="0"/>
          <w:iCs w:val="0"/>
          <w:noProof/>
          <w:sz w:val="22"/>
          <w:szCs w:val="22"/>
        </w:rPr>
        <w:t>16</w:t>
      </w:r>
      <w:r w:rsidRPr="00B06A79">
        <w:rPr>
          <w:b/>
          <w:bCs/>
          <w:i w:val="0"/>
          <w:iCs w:val="0"/>
          <w:sz w:val="22"/>
          <w:szCs w:val="22"/>
        </w:rPr>
        <w:fldChar w:fldCharType="end"/>
      </w:r>
      <w:ins w:id="234" w:author="Abiodun Aremu" w:date="2023-08-22T16:41:00Z">
        <w:r w:rsidR="002215FF">
          <w:rPr>
            <w:b/>
            <w:bCs/>
            <w:i w:val="0"/>
            <w:iCs w:val="0"/>
            <w:sz w:val="22"/>
            <w:szCs w:val="22"/>
          </w:rPr>
          <w:t>3</w:t>
        </w:r>
      </w:ins>
      <w:r w:rsidRPr="00B06A79">
        <w:rPr>
          <w:b/>
          <w:bCs/>
          <w:i w:val="0"/>
          <w:iCs w:val="0"/>
          <w:sz w:val="22"/>
          <w:szCs w:val="22"/>
        </w:rPr>
        <w:t xml:space="preserve">. </w:t>
      </w:r>
      <w:proofErr w:type="spellStart"/>
      <w:proofErr w:type="gramStart"/>
      <w:r w:rsidRPr="00B06A79">
        <w:rPr>
          <w:b/>
          <w:bCs/>
          <w:i w:val="0"/>
          <w:iCs w:val="0"/>
          <w:sz w:val="22"/>
          <w:szCs w:val="22"/>
        </w:rPr>
        <w:t>PTMService</w:t>
      </w:r>
      <w:proofErr w:type="spellEnd"/>
      <w:r w:rsidRPr="00B06A79">
        <w:rPr>
          <w:b/>
          <w:bCs/>
          <w:i w:val="0"/>
          <w:iCs w:val="0"/>
          <w:sz w:val="22"/>
          <w:szCs w:val="22"/>
        </w:rPr>
        <w:t xml:space="preserve"> :</w:t>
      </w:r>
      <w:proofErr w:type="gramEnd"/>
      <w:r w:rsidRPr="00B06A79">
        <w:rPr>
          <w:b/>
          <w:bCs/>
          <w:i w:val="0"/>
          <w:iCs w:val="0"/>
          <w:sz w:val="22"/>
          <w:szCs w:val="22"/>
        </w:rPr>
        <w:t xml:space="preserve"> Import/Export Playlist feature</w:t>
      </w:r>
      <w:bookmarkEnd w:id="233"/>
    </w:p>
    <w:p w14:paraId="24198446" w14:textId="2AF82EAF" w:rsidR="009B6A29" w:rsidRDefault="005E6548" w:rsidP="009B6A29">
      <w:pPr>
        <w:spacing w:after="150"/>
        <w:ind w:left="360"/>
        <w:rPr>
          <w:rFonts w:eastAsia="Times New Roman" w:cs="Segoe UI"/>
          <w:szCs w:val="24"/>
          <w:lang w:val="en"/>
        </w:rPr>
      </w:pPr>
      <w:r>
        <w:rPr>
          <w:rFonts w:eastAsia="Times New Roman" w:cs="Segoe UI"/>
          <w:szCs w:val="24"/>
          <w:lang w:val="en"/>
        </w:rPr>
        <w:t xml:space="preserve">From the </w:t>
      </w:r>
      <w:r w:rsidRPr="005E6548">
        <w:rPr>
          <w:rFonts w:eastAsia="Times New Roman" w:cs="Segoe UI"/>
          <w:b/>
          <w:bCs/>
          <w:szCs w:val="24"/>
          <w:lang w:val="en"/>
        </w:rPr>
        <w:t>Import/Export Playlist</w:t>
      </w:r>
      <w:r w:rsidR="007B5270">
        <w:rPr>
          <w:rFonts w:eastAsia="Times New Roman" w:cs="Segoe UI"/>
          <w:szCs w:val="24"/>
          <w:lang w:val="en"/>
        </w:rPr>
        <w:t xml:space="preserve"> </w:t>
      </w:r>
      <w:r w:rsidR="008617C5">
        <w:rPr>
          <w:rFonts w:eastAsia="Times New Roman" w:cs="Segoe UI"/>
          <w:szCs w:val="24"/>
          <w:lang w:val="en"/>
        </w:rPr>
        <w:t>dropdown</w:t>
      </w:r>
      <w:r w:rsidR="007B5270">
        <w:rPr>
          <w:rFonts w:eastAsia="Times New Roman" w:cs="Segoe UI"/>
          <w:szCs w:val="24"/>
          <w:lang w:val="en"/>
        </w:rPr>
        <w:t xml:space="preserve"> button</w:t>
      </w:r>
      <w:r>
        <w:rPr>
          <w:rFonts w:eastAsia="Times New Roman" w:cs="Segoe UI"/>
          <w:szCs w:val="24"/>
          <w:lang w:val="en"/>
        </w:rPr>
        <w:t>, y</w:t>
      </w:r>
      <w:r w:rsidR="007B5270">
        <w:rPr>
          <w:rFonts w:eastAsia="Times New Roman" w:cs="Segoe UI"/>
          <w:szCs w:val="24"/>
          <w:lang w:val="en"/>
        </w:rPr>
        <w:t xml:space="preserve">ou can select </w:t>
      </w:r>
      <w:r>
        <w:rPr>
          <w:rFonts w:eastAsia="Times New Roman" w:cs="Segoe UI"/>
          <w:szCs w:val="24"/>
          <w:lang w:val="en"/>
        </w:rPr>
        <w:t xml:space="preserve">one of </w:t>
      </w:r>
      <w:r w:rsidR="007B5270">
        <w:rPr>
          <w:rFonts w:eastAsia="Times New Roman" w:cs="Segoe UI"/>
          <w:szCs w:val="24"/>
          <w:lang w:val="en"/>
        </w:rPr>
        <w:t>the following three options:</w:t>
      </w:r>
    </w:p>
    <w:p w14:paraId="01F43398" w14:textId="74EBB3B8" w:rsidR="009B6A29" w:rsidRPr="001A1B06" w:rsidRDefault="007B5270" w:rsidP="000C7978">
      <w:pPr>
        <w:pStyle w:val="ListParagraph"/>
        <w:numPr>
          <w:ilvl w:val="0"/>
          <w:numId w:val="27"/>
        </w:numPr>
        <w:spacing w:after="150"/>
        <w:rPr>
          <w:rFonts w:eastAsia="Times New Roman" w:cs="Segoe UI"/>
          <w:szCs w:val="24"/>
          <w:lang w:val="en"/>
        </w:rPr>
      </w:pPr>
      <w:r w:rsidRPr="00C64133">
        <w:rPr>
          <w:rFonts w:eastAsia="Times New Roman" w:cs="Segoe UI"/>
          <w:b/>
          <w:bCs/>
          <w:szCs w:val="24"/>
          <w:lang w:val="en"/>
        </w:rPr>
        <w:t>Export all Test Cases</w:t>
      </w:r>
      <w:r w:rsidR="0005698D">
        <w:rPr>
          <w:rFonts w:eastAsia="Times New Roman" w:cs="Segoe UI"/>
          <w:szCs w:val="24"/>
          <w:lang w:val="en"/>
        </w:rPr>
        <w:t xml:space="preserve"> option </w:t>
      </w:r>
      <w:r w:rsidR="008106AA">
        <w:rPr>
          <w:rFonts w:eastAsia="Times New Roman" w:cs="Segoe UI"/>
          <w:szCs w:val="24"/>
          <w:lang w:val="en"/>
        </w:rPr>
        <w:t xml:space="preserve">enables you to export all Test Cases on the </w:t>
      </w:r>
      <w:r w:rsidR="008106AA" w:rsidRPr="00C64133">
        <w:rPr>
          <w:rFonts w:eastAsia="Times New Roman" w:cs="Segoe UI"/>
          <w:b/>
          <w:bCs/>
          <w:szCs w:val="24"/>
          <w:lang w:val="en"/>
        </w:rPr>
        <w:t>Run Selected Te</w:t>
      </w:r>
      <w:r w:rsidR="00C64133" w:rsidRPr="00C64133">
        <w:rPr>
          <w:rFonts w:eastAsia="Times New Roman" w:cs="Segoe UI"/>
          <w:b/>
          <w:bCs/>
          <w:szCs w:val="24"/>
          <w:lang w:val="en"/>
        </w:rPr>
        <w:t>st Cases</w:t>
      </w:r>
      <w:r w:rsidR="00C64133">
        <w:rPr>
          <w:rFonts w:eastAsia="Times New Roman" w:cs="Segoe UI"/>
          <w:szCs w:val="24"/>
          <w:lang w:val="en"/>
        </w:rPr>
        <w:t xml:space="preserve"> page of the </w:t>
      </w:r>
      <w:r w:rsidR="00C64133" w:rsidRPr="00C64133">
        <w:rPr>
          <w:rFonts w:eastAsia="Times New Roman" w:cs="Segoe UI"/>
          <w:b/>
          <w:bCs/>
          <w:szCs w:val="24"/>
          <w:lang w:val="en"/>
        </w:rPr>
        <w:t>PTM Service</w:t>
      </w:r>
      <w:r w:rsidR="00C64133">
        <w:rPr>
          <w:rFonts w:eastAsia="Times New Roman" w:cs="Segoe UI"/>
          <w:szCs w:val="24"/>
          <w:lang w:val="en"/>
        </w:rPr>
        <w:t>.</w:t>
      </w:r>
    </w:p>
    <w:p w14:paraId="1EE14B2B" w14:textId="03A1E7B2" w:rsidR="007B5270" w:rsidRPr="001A1B06" w:rsidRDefault="007B5270" w:rsidP="000C7978">
      <w:pPr>
        <w:pStyle w:val="ListParagraph"/>
        <w:numPr>
          <w:ilvl w:val="0"/>
          <w:numId w:val="27"/>
        </w:numPr>
        <w:spacing w:after="150"/>
        <w:rPr>
          <w:rFonts w:eastAsia="Times New Roman" w:cs="Segoe UI"/>
          <w:szCs w:val="24"/>
          <w:lang w:val="en"/>
        </w:rPr>
      </w:pPr>
      <w:r w:rsidRPr="00C64133">
        <w:rPr>
          <w:rFonts w:eastAsia="Times New Roman" w:cs="Segoe UI"/>
          <w:b/>
          <w:bCs/>
          <w:szCs w:val="24"/>
          <w:lang w:val="en"/>
        </w:rPr>
        <w:t>Export Selected Test Cases</w:t>
      </w:r>
      <w:r w:rsidR="0005698D">
        <w:rPr>
          <w:rFonts w:eastAsia="Times New Roman" w:cs="Segoe UI"/>
          <w:b/>
          <w:bCs/>
          <w:szCs w:val="24"/>
          <w:lang w:val="en"/>
        </w:rPr>
        <w:t xml:space="preserve">. </w:t>
      </w:r>
      <w:r w:rsidR="0005698D">
        <w:rPr>
          <w:rFonts w:eastAsia="Times New Roman" w:cs="Segoe UI"/>
          <w:szCs w:val="24"/>
          <w:lang w:val="en"/>
        </w:rPr>
        <w:t xml:space="preserve"> option </w:t>
      </w:r>
      <w:r w:rsidR="00C64133">
        <w:rPr>
          <w:rFonts w:eastAsia="Times New Roman" w:cs="Segoe UI"/>
          <w:szCs w:val="24"/>
          <w:lang w:val="en"/>
        </w:rPr>
        <w:t>enables you to export selected Test Cases</w:t>
      </w:r>
      <w:r w:rsidR="00BB200C">
        <w:rPr>
          <w:rFonts w:eastAsia="Times New Roman" w:cs="Segoe UI"/>
          <w:szCs w:val="24"/>
          <w:lang w:val="en"/>
        </w:rPr>
        <w:t xml:space="preserve"> only</w:t>
      </w:r>
      <w:r w:rsidR="00C64133">
        <w:rPr>
          <w:rFonts w:eastAsia="Times New Roman" w:cs="Segoe UI"/>
          <w:szCs w:val="24"/>
          <w:lang w:val="en"/>
        </w:rPr>
        <w:t xml:space="preserve"> on the </w:t>
      </w:r>
      <w:r w:rsidR="00C64133" w:rsidRPr="00C64133">
        <w:rPr>
          <w:rFonts w:eastAsia="Times New Roman" w:cs="Segoe UI"/>
          <w:b/>
          <w:bCs/>
          <w:szCs w:val="24"/>
          <w:lang w:val="en"/>
        </w:rPr>
        <w:t>Run Selected Test Cases</w:t>
      </w:r>
      <w:r w:rsidR="00C64133">
        <w:rPr>
          <w:rFonts w:eastAsia="Times New Roman" w:cs="Segoe UI"/>
          <w:szCs w:val="24"/>
          <w:lang w:val="en"/>
        </w:rPr>
        <w:t xml:space="preserve"> page of the </w:t>
      </w:r>
      <w:r w:rsidR="00C64133" w:rsidRPr="00C64133">
        <w:rPr>
          <w:rFonts w:eastAsia="Times New Roman" w:cs="Segoe UI"/>
          <w:b/>
          <w:bCs/>
          <w:szCs w:val="24"/>
          <w:lang w:val="en"/>
        </w:rPr>
        <w:t>PTM Service</w:t>
      </w:r>
      <w:r w:rsidR="00C64133">
        <w:rPr>
          <w:rFonts w:eastAsia="Times New Roman" w:cs="Segoe UI"/>
          <w:b/>
          <w:bCs/>
          <w:szCs w:val="24"/>
          <w:lang w:val="en"/>
        </w:rPr>
        <w:t>.</w:t>
      </w:r>
    </w:p>
    <w:p w14:paraId="2DE14B27" w14:textId="48A8FC54" w:rsidR="007B5270" w:rsidRPr="001A1B06" w:rsidRDefault="007B5270" w:rsidP="000C7978">
      <w:pPr>
        <w:pStyle w:val="ListParagraph"/>
        <w:numPr>
          <w:ilvl w:val="0"/>
          <w:numId w:val="27"/>
        </w:numPr>
        <w:spacing w:after="150"/>
        <w:rPr>
          <w:rFonts w:eastAsia="Times New Roman" w:cs="Segoe UI"/>
          <w:szCs w:val="24"/>
          <w:lang w:val="en"/>
        </w:rPr>
      </w:pPr>
      <w:proofErr w:type="gramStart"/>
      <w:r w:rsidRPr="00C64133">
        <w:rPr>
          <w:rFonts w:eastAsia="Times New Roman" w:cs="Segoe UI"/>
          <w:b/>
          <w:bCs/>
          <w:szCs w:val="24"/>
          <w:lang w:val="en"/>
        </w:rPr>
        <w:t>Import</w:t>
      </w:r>
      <w:proofErr w:type="gramEnd"/>
      <w:r w:rsidRPr="00C64133">
        <w:rPr>
          <w:rFonts w:eastAsia="Times New Roman" w:cs="Segoe UI"/>
          <w:b/>
          <w:bCs/>
          <w:szCs w:val="24"/>
          <w:lang w:val="en"/>
        </w:rPr>
        <w:t xml:space="preserve"> </w:t>
      </w:r>
      <w:r w:rsidR="001A1B06" w:rsidRPr="00C64133">
        <w:rPr>
          <w:rFonts w:eastAsia="Times New Roman" w:cs="Segoe UI"/>
          <w:b/>
          <w:bCs/>
          <w:szCs w:val="24"/>
          <w:lang w:val="en"/>
        </w:rPr>
        <w:t>Playlist</w:t>
      </w:r>
      <w:r w:rsidR="0005698D">
        <w:rPr>
          <w:rFonts w:eastAsia="Times New Roman" w:cs="Segoe UI"/>
          <w:szCs w:val="24"/>
          <w:lang w:val="en"/>
        </w:rPr>
        <w:t xml:space="preserve"> option </w:t>
      </w:r>
      <w:r w:rsidR="00C64133">
        <w:rPr>
          <w:rFonts w:eastAsia="Times New Roman" w:cs="Segoe UI"/>
          <w:szCs w:val="24"/>
          <w:lang w:val="en"/>
        </w:rPr>
        <w:t xml:space="preserve">enables you to import all Test Cases </w:t>
      </w:r>
      <w:r w:rsidR="00BB200C">
        <w:rPr>
          <w:rFonts w:eastAsia="Times New Roman" w:cs="Segoe UI"/>
          <w:szCs w:val="24"/>
          <w:lang w:val="en"/>
        </w:rPr>
        <w:t>saved in either of the two former playlists</w:t>
      </w:r>
      <w:r w:rsidR="00C64133" w:rsidRPr="00BB200C">
        <w:rPr>
          <w:rFonts w:eastAsia="Times New Roman" w:cs="Segoe UI"/>
          <w:szCs w:val="24"/>
          <w:lang w:val="en"/>
        </w:rPr>
        <w:t>.</w:t>
      </w:r>
    </w:p>
    <w:p w14:paraId="716345D8" w14:textId="77777777" w:rsidR="0080710B" w:rsidRDefault="0080710B" w:rsidP="00910618">
      <w:pPr>
        <w:pStyle w:val="NormalLineSpacing"/>
        <w:rPr>
          <w:lang w:val="en"/>
        </w:rPr>
      </w:pPr>
    </w:p>
    <w:p w14:paraId="2B69FE9A" w14:textId="0817E931" w:rsidR="00777210" w:rsidRPr="006F5B86" w:rsidRDefault="00777210" w:rsidP="006F5B86">
      <w:pPr>
        <w:ind w:left="360"/>
        <w:rPr>
          <w:b/>
          <w:bCs/>
          <w:sz w:val="32"/>
          <w:szCs w:val="32"/>
          <w:lang w:val="en"/>
        </w:rPr>
      </w:pPr>
      <w:r w:rsidRPr="006F5B86">
        <w:rPr>
          <w:b/>
          <w:bCs/>
          <w:sz w:val="32"/>
          <w:szCs w:val="32"/>
          <w:lang w:val="en"/>
        </w:rPr>
        <w:t xml:space="preserve">Exporting a Profile for </w:t>
      </w:r>
      <w:r w:rsidR="000A2438" w:rsidRPr="006F5B86">
        <w:rPr>
          <w:b/>
          <w:bCs/>
          <w:sz w:val="32"/>
          <w:szCs w:val="32"/>
          <w:lang w:val="en"/>
        </w:rPr>
        <w:t xml:space="preserve">Test Result </w:t>
      </w:r>
      <w:r w:rsidRPr="006F5B86">
        <w:rPr>
          <w:b/>
          <w:bCs/>
          <w:sz w:val="32"/>
          <w:szCs w:val="32"/>
          <w:lang w:val="en"/>
        </w:rPr>
        <w:t>Compar</w:t>
      </w:r>
      <w:r w:rsidR="000A2438" w:rsidRPr="006F5B86">
        <w:rPr>
          <w:b/>
          <w:bCs/>
          <w:sz w:val="32"/>
          <w:szCs w:val="32"/>
          <w:lang w:val="en"/>
        </w:rPr>
        <w:t>isons</w:t>
      </w:r>
    </w:p>
    <w:p w14:paraId="1255C024" w14:textId="250BF01B" w:rsidR="00CA68B5" w:rsidRDefault="002106BF" w:rsidP="00CA6ABA">
      <w:pPr>
        <w:ind w:left="378"/>
        <w:rPr>
          <w:lang w:val="en"/>
        </w:rPr>
      </w:pPr>
      <w:r>
        <w:rPr>
          <w:lang w:val="en"/>
        </w:rPr>
        <w:t xml:space="preserve">Note that you can save a </w:t>
      </w:r>
      <w:r w:rsidRPr="003E671F">
        <w:rPr>
          <w:b/>
          <w:bCs/>
          <w:lang w:val="en"/>
        </w:rPr>
        <w:t>Profile</w:t>
      </w:r>
      <w:r>
        <w:rPr>
          <w:lang w:val="en"/>
        </w:rPr>
        <w:t xml:space="preserve"> </w:t>
      </w:r>
      <w:r w:rsidR="00364E64">
        <w:rPr>
          <w:lang w:val="en"/>
        </w:rPr>
        <w:t>(</w:t>
      </w:r>
      <w:hyperlink w:anchor="_8.0__Analyzing" w:history="1">
        <w:r w:rsidR="00364E64" w:rsidRPr="00020B0B">
          <w:rPr>
            <w:rStyle w:val="Hyperlink"/>
            <w:color w:val="0070C0"/>
            <w:lang w:val="en"/>
          </w:rPr>
          <w:t>section 5.1</w:t>
        </w:r>
      </w:hyperlink>
      <w:r w:rsidR="00A072A5">
        <w:rPr>
          <w:rStyle w:val="Hyperlink"/>
          <w:color w:val="0070C0"/>
          <w:lang w:val="en"/>
        </w:rPr>
        <w:t xml:space="preserve"> Running the Test Cases</w:t>
      </w:r>
      <w:r w:rsidR="00364E64">
        <w:rPr>
          <w:lang w:val="en"/>
        </w:rPr>
        <w:t xml:space="preserve">) </w:t>
      </w:r>
      <w:r>
        <w:rPr>
          <w:lang w:val="en"/>
        </w:rPr>
        <w:t xml:space="preserve">from the </w:t>
      </w:r>
      <w:r w:rsidRPr="003E671F">
        <w:rPr>
          <w:b/>
          <w:bCs/>
          <w:lang w:val="en"/>
        </w:rPr>
        <w:t>View Result</w:t>
      </w:r>
      <w:r>
        <w:rPr>
          <w:lang w:val="en"/>
        </w:rPr>
        <w:t xml:space="preserve"> page of the </w:t>
      </w:r>
      <w:r w:rsidRPr="003E671F">
        <w:rPr>
          <w:b/>
          <w:bCs/>
          <w:lang w:val="en"/>
        </w:rPr>
        <w:t>PTM Service</w:t>
      </w:r>
      <w:r>
        <w:rPr>
          <w:lang w:val="en"/>
        </w:rPr>
        <w:t xml:space="preserve">, by selecting </w:t>
      </w:r>
      <w:r w:rsidR="003E671F">
        <w:rPr>
          <w:lang w:val="en"/>
        </w:rPr>
        <w:t xml:space="preserve">one of the following options from the </w:t>
      </w:r>
      <w:r w:rsidR="003E671F" w:rsidRPr="003E671F">
        <w:rPr>
          <w:b/>
          <w:bCs/>
          <w:lang w:val="en"/>
        </w:rPr>
        <w:t>Export Profile</w:t>
      </w:r>
      <w:r w:rsidR="003E671F">
        <w:rPr>
          <w:lang w:val="en"/>
        </w:rPr>
        <w:t xml:space="preserve"> </w:t>
      </w:r>
      <w:r w:rsidR="008617C5">
        <w:rPr>
          <w:lang w:val="en"/>
        </w:rPr>
        <w:t>dropdown</w:t>
      </w:r>
      <w:r w:rsidR="003E671F">
        <w:rPr>
          <w:lang w:val="en"/>
        </w:rPr>
        <w:t xml:space="preserve"> button:</w:t>
      </w:r>
    </w:p>
    <w:p w14:paraId="2236A86D" w14:textId="6B7C8747" w:rsidR="00CA68B5" w:rsidRDefault="00CA68B5" w:rsidP="000C7978">
      <w:pPr>
        <w:pStyle w:val="ListParagraph"/>
        <w:numPr>
          <w:ilvl w:val="0"/>
          <w:numId w:val="27"/>
        </w:numPr>
        <w:ind w:left="1098"/>
        <w:rPr>
          <w:lang w:val="en"/>
        </w:rPr>
      </w:pPr>
      <w:r w:rsidRPr="00515A77">
        <w:rPr>
          <w:b/>
          <w:bCs/>
          <w:lang w:val="en"/>
        </w:rPr>
        <w:t>Export all Test Cases to Profile</w:t>
      </w:r>
      <w:r w:rsidR="00A072A5">
        <w:rPr>
          <w:b/>
          <w:bCs/>
          <w:lang w:val="en"/>
        </w:rPr>
        <w:t xml:space="preserve"> option. </w:t>
      </w:r>
      <w:r w:rsidR="00A072A5">
        <w:rPr>
          <w:lang w:val="en"/>
        </w:rPr>
        <w:t>S</w:t>
      </w:r>
      <w:r>
        <w:rPr>
          <w:lang w:val="en"/>
        </w:rPr>
        <w:t xml:space="preserve">elect </w:t>
      </w:r>
      <w:r w:rsidR="001439EA">
        <w:rPr>
          <w:lang w:val="en"/>
        </w:rPr>
        <w:t xml:space="preserve">this option </w:t>
      </w:r>
      <w:r>
        <w:rPr>
          <w:lang w:val="en"/>
        </w:rPr>
        <w:t xml:space="preserve">if you want to maintain an executable record of a particular test configuration that serves as a baseline for comparing test results following feature fixes, code modifications, updates to </w:t>
      </w:r>
      <w:r w:rsidR="00702AEE">
        <w:rPr>
          <w:lang w:val="en"/>
        </w:rPr>
        <w:t>Test Case</w:t>
      </w:r>
      <w:r>
        <w:rPr>
          <w:lang w:val="en"/>
        </w:rPr>
        <w:t xml:space="preserve"> properties</w:t>
      </w:r>
      <w:r w:rsidR="00702AEE">
        <w:rPr>
          <w:lang w:val="en"/>
        </w:rPr>
        <w:t xml:space="preserve">, or changes in the </w:t>
      </w:r>
      <w:hyperlink w:anchor="SystemUnderTestComputer_trm" w:history="1">
        <w:r w:rsidR="00702AEE" w:rsidRPr="00702AEE">
          <w:rPr>
            <w:rStyle w:val="Hyperlink"/>
            <w:b/>
            <w:bCs/>
            <w:color w:val="00B050"/>
            <w:lang w:val="en"/>
          </w:rPr>
          <w:t>SUT computer</w:t>
        </w:r>
      </w:hyperlink>
      <w:r w:rsidR="00702AEE">
        <w:rPr>
          <w:lang w:val="en"/>
        </w:rPr>
        <w:t xml:space="preserve"> environment</w:t>
      </w:r>
      <w:r>
        <w:rPr>
          <w:lang w:val="en"/>
        </w:rPr>
        <w:t>.</w:t>
      </w:r>
    </w:p>
    <w:p w14:paraId="03E798D6" w14:textId="64560D45" w:rsidR="00CA68B5" w:rsidRPr="00CA68B5" w:rsidRDefault="00CA68B5" w:rsidP="000C7978">
      <w:pPr>
        <w:pStyle w:val="ListParagraph"/>
        <w:numPr>
          <w:ilvl w:val="0"/>
          <w:numId w:val="27"/>
        </w:numPr>
        <w:ind w:left="1098"/>
        <w:rPr>
          <w:lang w:val="en"/>
        </w:rPr>
      </w:pPr>
      <w:r w:rsidRPr="00CA68B5">
        <w:rPr>
          <w:b/>
          <w:bCs/>
          <w:lang w:val="en"/>
        </w:rPr>
        <w:t>Export Selected Test Cases to Profile</w:t>
      </w:r>
      <w:r w:rsidR="00A072A5">
        <w:rPr>
          <w:b/>
          <w:bCs/>
          <w:lang w:val="en"/>
        </w:rPr>
        <w:t xml:space="preserve"> option. </w:t>
      </w:r>
      <w:r w:rsidR="00A072A5">
        <w:rPr>
          <w:lang w:val="en"/>
        </w:rPr>
        <w:t>This option is i</w:t>
      </w:r>
      <w:r w:rsidRPr="00CA68B5">
        <w:rPr>
          <w:lang w:val="en"/>
        </w:rPr>
        <w:t xml:space="preserve">dentical </w:t>
      </w:r>
      <w:r w:rsidR="0080710B">
        <w:rPr>
          <w:lang w:val="en"/>
        </w:rPr>
        <w:t>to</w:t>
      </w:r>
      <w:r w:rsidRPr="00CA68B5">
        <w:rPr>
          <w:lang w:val="en"/>
        </w:rPr>
        <w:t xml:space="preserve"> </w:t>
      </w:r>
      <w:r w:rsidR="00A072A5">
        <w:rPr>
          <w:lang w:val="en"/>
        </w:rPr>
        <w:t>the previous option</w:t>
      </w:r>
      <w:r w:rsidR="00A072A5" w:rsidRPr="00CA68B5">
        <w:rPr>
          <w:lang w:val="en"/>
        </w:rPr>
        <w:t xml:space="preserve"> </w:t>
      </w:r>
      <w:r w:rsidRPr="00CA68B5">
        <w:rPr>
          <w:lang w:val="en"/>
        </w:rPr>
        <w:t xml:space="preserve">but with a narrowed </w:t>
      </w:r>
      <w:r>
        <w:rPr>
          <w:lang w:val="en"/>
        </w:rPr>
        <w:t xml:space="preserve">test </w:t>
      </w:r>
      <w:r w:rsidRPr="00CA68B5">
        <w:rPr>
          <w:lang w:val="en"/>
        </w:rPr>
        <w:t>focus</w:t>
      </w:r>
      <w:r>
        <w:rPr>
          <w:lang w:val="en"/>
        </w:rPr>
        <w:t>.</w:t>
      </w:r>
    </w:p>
    <w:p w14:paraId="6F2EA458" w14:textId="29F4B56A" w:rsidR="0059149A" w:rsidRDefault="00622AAD" w:rsidP="0003467D">
      <w:pPr>
        <w:pStyle w:val="Heading2"/>
        <w:rPr>
          <w:rStyle w:val="Hyperlink"/>
          <w:lang w:val="en"/>
        </w:rPr>
      </w:pPr>
      <w:bookmarkStart w:id="235" w:name="_Toc113037956"/>
      <w:proofErr w:type="gramStart"/>
      <w:r w:rsidRPr="006F5B86">
        <w:rPr>
          <w:rStyle w:val="Hyperlink"/>
          <w:color w:val="auto"/>
          <w:lang w:val="en"/>
        </w:rPr>
        <w:t xml:space="preserve">5.1 </w:t>
      </w:r>
      <w:r w:rsidR="00357D78" w:rsidRPr="006F5B86">
        <w:rPr>
          <w:rStyle w:val="Hyperlink"/>
          <w:color w:val="auto"/>
          <w:lang w:val="en"/>
        </w:rPr>
        <w:t xml:space="preserve"> </w:t>
      </w:r>
      <w:r w:rsidR="0059149A" w:rsidRPr="006F5B86">
        <w:rPr>
          <w:rStyle w:val="Hyperlink"/>
          <w:color w:val="auto"/>
          <w:u w:val="none"/>
        </w:rPr>
        <w:t>Running</w:t>
      </w:r>
      <w:proofErr w:type="gramEnd"/>
      <w:r w:rsidR="0059149A" w:rsidRPr="006F5B86">
        <w:rPr>
          <w:rStyle w:val="Hyperlink"/>
          <w:color w:val="auto"/>
          <w:lang w:val="en"/>
        </w:rPr>
        <w:t xml:space="preserve"> </w:t>
      </w:r>
      <w:r w:rsidR="006F5B86" w:rsidRPr="006F5B86">
        <w:rPr>
          <w:rStyle w:val="Hyperlink"/>
          <w:color w:val="auto"/>
          <w:lang w:val="en"/>
        </w:rPr>
        <w:t xml:space="preserve">the </w:t>
      </w:r>
      <w:r w:rsidR="0059149A" w:rsidRPr="006F5B86">
        <w:rPr>
          <w:rStyle w:val="Hyperlink"/>
          <w:color w:val="auto"/>
          <w:lang w:val="en"/>
        </w:rPr>
        <w:t>Test</w:t>
      </w:r>
      <w:r w:rsidR="006F5B86" w:rsidRPr="006F5B86">
        <w:rPr>
          <w:rStyle w:val="Hyperlink"/>
          <w:color w:val="auto"/>
          <w:lang w:val="en"/>
        </w:rPr>
        <w:t xml:space="preserve"> Cases</w:t>
      </w:r>
      <w:bookmarkEnd w:id="235"/>
    </w:p>
    <w:p w14:paraId="63489123" w14:textId="63AD93A8" w:rsidR="00323ABB" w:rsidRPr="006F5B86" w:rsidRDefault="00ED410A" w:rsidP="00536203">
      <w:pPr>
        <w:spacing w:before="0" w:after="0"/>
        <w:ind w:left="288"/>
        <w:rPr>
          <w:rStyle w:val="Hyperlink"/>
          <w:color w:val="auto"/>
          <w:lang w:val="en"/>
        </w:rPr>
      </w:pPr>
      <w:r w:rsidRPr="006F5B86">
        <w:rPr>
          <w:rStyle w:val="Hyperlink"/>
          <w:color w:val="auto"/>
          <w:lang w:val="en"/>
        </w:rPr>
        <w:t>P</w:t>
      </w:r>
      <w:r w:rsidR="00D26090" w:rsidRPr="006F5B86">
        <w:rPr>
          <w:rStyle w:val="Hyperlink"/>
          <w:color w:val="auto"/>
          <w:lang w:val="en"/>
        </w:rPr>
        <w:t>erform</w:t>
      </w:r>
      <w:r w:rsidRPr="006F5B86">
        <w:rPr>
          <w:rStyle w:val="Hyperlink"/>
          <w:color w:val="auto"/>
          <w:lang w:val="en"/>
        </w:rPr>
        <w:t xml:space="preserve"> the procedure </w:t>
      </w:r>
      <w:r w:rsidR="00BF6032" w:rsidRPr="006F5B86">
        <w:rPr>
          <w:rStyle w:val="Hyperlink"/>
          <w:color w:val="auto"/>
          <w:lang w:val="en"/>
        </w:rPr>
        <w:t xml:space="preserve">that follows </w:t>
      </w:r>
      <w:r w:rsidR="00203F2F" w:rsidRPr="006F5B86">
        <w:rPr>
          <w:rStyle w:val="Hyperlink"/>
          <w:color w:val="auto"/>
          <w:lang w:val="en"/>
        </w:rPr>
        <w:t>to</w:t>
      </w:r>
      <w:r w:rsidRPr="006F5B86">
        <w:rPr>
          <w:rStyle w:val="Hyperlink"/>
          <w:color w:val="auto"/>
          <w:lang w:val="en"/>
        </w:rPr>
        <w:t xml:space="preserve"> run the Test Cases</w:t>
      </w:r>
      <w:r w:rsidR="00BF6032" w:rsidRPr="006F5B86">
        <w:rPr>
          <w:rStyle w:val="Hyperlink"/>
          <w:color w:val="auto"/>
          <w:lang w:val="en"/>
        </w:rPr>
        <w:t>.</w:t>
      </w:r>
    </w:p>
    <w:p w14:paraId="2E2F4963" w14:textId="0052FBC6" w:rsidR="0091404E" w:rsidRDefault="0091404E" w:rsidP="0080710B">
      <w:pPr>
        <w:pStyle w:val="NormalLineSpacing"/>
        <w:rPr>
          <w:rStyle w:val="Hyperlink"/>
          <w:lang w:val="en"/>
        </w:rPr>
      </w:pPr>
    </w:p>
    <w:p w14:paraId="57E997A2" w14:textId="5D82A601" w:rsidR="00323ABB" w:rsidDel="001439EA" w:rsidRDefault="00B43258" w:rsidP="00536203">
      <w:pPr>
        <w:spacing w:before="0" w:after="0"/>
        <w:ind w:left="288"/>
        <w:rPr>
          <w:del w:id="236" w:author="Joe Tornese" w:date="2023-08-25T11:41:00Z"/>
          <w:rStyle w:val="Hyperlink"/>
          <w:color w:val="auto"/>
          <w:u w:val="none"/>
          <w:lang w:val="en"/>
        </w:rPr>
      </w:pPr>
      <w:r w:rsidRPr="00211BA1">
        <w:rPr>
          <w:rStyle w:val="Hyperlink"/>
          <w:color w:val="0070C0"/>
          <w:u w:val="none"/>
          <w:lang w:val="en"/>
        </w:rPr>
        <w:sym w:font="Wingdings 3" w:char="F084"/>
      </w:r>
      <w:r>
        <w:rPr>
          <w:rStyle w:val="Hyperlink"/>
          <w:color w:val="auto"/>
          <w:u w:val="none"/>
          <w:lang w:val="en"/>
        </w:rPr>
        <w:t xml:space="preserve"> </w:t>
      </w:r>
      <w:r w:rsidR="00523C61">
        <w:rPr>
          <w:rStyle w:val="Hyperlink"/>
          <w:color w:val="auto"/>
          <w:u w:val="none"/>
          <w:lang w:val="en"/>
        </w:rPr>
        <w:t xml:space="preserve"> </w:t>
      </w:r>
      <w:r w:rsidR="00323ABB" w:rsidRPr="00655C88">
        <w:rPr>
          <w:rStyle w:val="Hyperlink"/>
          <w:b/>
          <w:color w:val="auto"/>
          <w:u w:val="none"/>
          <w:lang w:val="en"/>
        </w:rPr>
        <w:t>To run the Test Cases</w:t>
      </w:r>
      <w:r w:rsidR="00323ABB">
        <w:rPr>
          <w:rStyle w:val="Hyperlink"/>
          <w:color w:val="auto"/>
          <w:u w:val="none"/>
          <w:lang w:val="en"/>
        </w:rPr>
        <w:t>:</w:t>
      </w:r>
    </w:p>
    <w:p w14:paraId="317D0C28" w14:textId="77777777" w:rsidR="00B43258" w:rsidRDefault="00B43258" w:rsidP="001439EA">
      <w:pPr>
        <w:spacing w:before="0" w:after="0"/>
        <w:ind w:left="288"/>
        <w:rPr>
          <w:rStyle w:val="Hyperlink"/>
          <w:color w:val="auto"/>
          <w:u w:val="none"/>
          <w:lang w:val="en"/>
        </w:rPr>
      </w:pPr>
    </w:p>
    <w:p w14:paraId="05C63F02" w14:textId="69171DFC" w:rsidR="00122806" w:rsidRDefault="00203F2F" w:rsidP="00122806">
      <w:pPr>
        <w:pStyle w:val="ListParagraph"/>
        <w:numPr>
          <w:ilvl w:val="0"/>
          <w:numId w:val="16"/>
        </w:numPr>
        <w:spacing w:before="0" w:after="0"/>
        <w:contextualSpacing w:val="0"/>
        <w:rPr>
          <w:rStyle w:val="Hyperlink"/>
          <w:color w:val="auto"/>
          <w:u w:val="none"/>
          <w:lang w:val="en"/>
        </w:rPr>
      </w:pPr>
      <w:r>
        <w:rPr>
          <w:rStyle w:val="Hyperlink"/>
          <w:color w:val="auto"/>
          <w:u w:val="none"/>
          <w:lang w:val="en"/>
        </w:rPr>
        <w:lastRenderedPageBreak/>
        <w:t>From</w:t>
      </w:r>
      <w:r w:rsidR="00795613">
        <w:rPr>
          <w:rStyle w:val="Hyperlink"/>
          <w:color w:val="auto"/>
          <w:u w:val="none"/>
          <w:lang w:val="en"/>
        </w:rPr>
        <w:t xml:space="preserve"> the </w:t>
      </w:r>
      <w:r w:rsidR="007B732B" w:rsidRPr="00795613">
        <w:rPr>
          <w:rStyle w:val="Hyperlink"/>
          <w:b/>
          <w:bCs/>
          <w:color w:val="auto"/>
          <w:u w:val="none"/>
          <w:lang w:val="en"/>
        </w:rPr>
        <w:t>Run Selected Test Cases</w:t>
      </w:r>
      <w:r w:rsidR="007B732B">
        <w:rPr>
          <w:rStyle w:val="Hyperlink"/>
          <w:color w:val="auto"/>
          <w:u w:val="none"/>
          <w:lang w:val="en"/>
        </w:rPr>
        <w:t xml:space="preserve"> </w:t>
      </w:r>
      <w:r w:rsidR="000200C2">
        <w:rPr>
          <w:rStyle w:val="Hyperlink"/>
          <w:color w:val="auto"/>
          <w:u w:val="none"/>
          <w:lang w:val="en"/>
        </w:rPr>
        <w:t xml:space="preserve">page </w:t>
      </w:r>
      <w:r w:rsidR="00795613">
        <w:rPr>
          <w:rStyle w:val="Hyperlink"/>
          <w:color w:val="auto"/>
          <w:u w:val="none"/>
          <w:lang w:val="en"/>
        </w:rPr>
        <w:t xml:space="preserve">of the </w:t>
      </w:r>
      <w:hyperlink w:anchor="ProtocolTestManagerWS" w:history="1">
        <w:r w:rsidR="00795613" w:rsidRPr="000033B1">
          <w:rPr>
            <w:rStyle w:val="Hyperlink"/>
            <w:b/>
            <w:bCs/>
            <w:color w:val="00B050"/>
            <w:lang w:val="en"/>
          </w:rPr>
          <w:t>PTM</w:t>
        </w:r>
        <w:r w:rsidR="000200C2" w:rsidRPr="000033B1">
          <w:rPr>
            <w:rStyle w:val="Hyperlink"/>
            <w:b/>
            <w:bCs/>
            <w:color w:val="00B050"/>
            <w:lang w:val="en"/>
          </w:rPr>
          <w:t xml:space="preserve"> Service</w:t>
        </w:r>
      </w:hyperlink>
      <w:r w:rsidR="00795613">
        <w:rPr>
          <w:rStyle w:val="Hyperlink"/>
          <w:color w:val="auto"/>
          <w:u w:val="none"/>
          <w:lang w:val="en"/>
        </w:rPr>
        <w:t xml:space="preserve">, </w:t>
      </w:r>
      <w:r w:rsidR="00821632">
        <w:rPr>
          <w:rStyle w:val="Hyperlink"/>
          <w:color w:val="auto"/>
          <w:u w:val="none"/>
          <w:lang w:val="en"/>
        </w:rPr>
        <w:t>you can</w:t>
      </w:r>
      <w:r w:rsidR="005858A7">
        <w:rPr>
          <w:rStyle w:val="Hyperlink"/>
          <w:color w:val="auto"/>
          <w:u w:val="none"/>
          <w:lang w:val="en"/>
        </w:rPr>
        <w:t xml:space="preserve"> do</w:t>
      </w:r>
      <w:r w:rsidR="00821632">
        <w:rPr>
          <w:rStyle w:val="Hyperlink"/>
          <w:color w:val="auto"/>
          <w:u w:val="none"/>
          <w:lang w:val="en"/>
        </w:rPr>
        <w:t xml:space="preserve"> </w:t>
      </w:r>
      <w:r>
        <w:rPr>
          <w:rStyle w:val="Hyperlink"/>
          <w:color w:val="auto"/>
          <w:u w:val="none"/>
          <w:lang w:val="en"/>
        </w:rPr>
        <w:t>either</w:t>
      </w:r>
      <w:r w:rsidR="00122806">
        <w:rPr>
          <w:rStyle w:val="Hyperlink"/>
          <w:color w:val="auto"/>
          <w:u w:val="none"/>
          <w:lang w:val="en"/>
        </w:rPr>
        <w:t xml:space="preserve"> of the following</w:t>
      </w:r>
      <w:r>
        <w:rPr>
          <w:rStyle w:val="Hyperlink"/>
          <w:color w:val="auto"/>
          <w:u w:val="none"/>
          <w:lang w:val="en"/>
        </w:rPr>
        <w:t xml:space="preserve"> at any one time</w:t>
      </w:r>
      <w:r w:rsidR="00122806">
        <w:rPr>
          <w:rStyle w:val="Hyperlink"/>
          <w:color w:val="auto"/>
          <w:u w:val="none"/>
          <w:lang w:val="en"/>
        </w:rPr>
        <w:t>:</w:t>
      </w:r>
    </w:p>
    <w:p w14:paraId="292E9364" w14:textId="77777777" w:rsidR="00520426" w:rsidRDefault="00520426" w:rsidP="00520426">
      <w:pPr>
        <w:pStyle w:val="NormalLineSpacing"/>
        <w:rPr>
          <w:rStyle w:val="Hyperlink"/>
          <w:color w:val="auto"/>
          <w:u w:val="none"/>
          <w:lang w:val="en"/>
        </w:rPr>
      </w:pPr>
    </w:p>
    <w:p w14:paraId="2D43CA7E" w14:textId="2E72C9D6" w:rsidR="002D3A64" w:rsidRPr="002D3A64" w:rsidRDefault="00122806" w:rsidP="000C7978">
      <w:pPr>
        <w:pStyle w:val="ListParagraph"/>
        <w:numPr>
          <w:ilvl w:val="1"/>
          <w:numId w:val="37"/>
        </w:numPr>
        <w:spacing w:before="0" w:after="0"/>
        <w:contextualSpacing w:val="0"/>
        <w:rPr>
          <w:lang w:val="en"/>
        </w:rPr>
      </w:pPr>
      <w:r w:rsidRPr="00520426">
        <w:rPr>
          <w:rStyle w:val="Hyperlink"/>
          <w:b/>
          <w:bCs/>
          <w:color w:val="auto"/>
          <w:u w:val="none"/>
          <w:lang w:val="en"/>
        </w:rPr>
        <w:t xml:space="preserve">Run all </w:t>
      </w:r>
      <w:r w:rsidR="00BD6309">
        <w:rPr>
          <w:rStyle w:val="Hyperlink"/>
          <w:b/>
          <w:bCs/>
          <w:color w:val="auto"/>
          <w:u w:val="none"/>
          <w:lang w:val="en"/>
        </w:rPr>
        <w:t>c</w:t>
      </w:r>
      <w:r w:rsidRPr="00520426">
        <w:rPr>
          <w:rStyle w:val="Hyperlink"/>
          <w:b/>
          <w:bCs/>
          <w:color w:val="auto"/>
          <w:u w:val="none"/>
          <w:lang w:val="en"/>
        </w:rPr>
        <w:t>ases</w:t>
      </w:r>
      <w:r w:rsidR="00A072A5">
        <w:rPr>
          <w:rStyle w:val="Hyperlink"/>
          <w:b/>
          <w:bCs/>
          <w:color w:val="auto"/>
          <w:u w:val="none"/>
          <w:lang w:val="en"/>
        </w:rPr>
        <w:t xml:space="preserve">. </w:t>
      </w:r>
      <w:r w:rsidR="00A072A5">
        <w:rPr>
          <w:rFonts w:eastAsia="Times New Roman" w:cs="Segoe UI"/>
          <w:bCs/>
          <w:szCs w:val="24"/>
          <w:lang w:val="en"/>
        </w:rPr>
        <w:t xml:space="preserve"> S</w:t>
      </w:r>
      <w:r>
        <w:rPr>
          <w:rFonts w:eastAsia="Times New Roman" w:cs="Segoe UI"/>
          <w:bCs/>
          <w:szCs w:val="24"/>
          <w:lang w:val="en"/>
        </w:rPr>
        <w:t xml:space="preserve">elect this option if you want to run all Test Cases currently displayed on the </w:t>
      </w:r>
      <w:r w:rsidRPr="00520426">
        <w:rPr>
          <w:rFonts w:eastAsia="Times New Roman" w:cs="Segoe UI"/>
          <w:b/>
          <w:szCs w:val="24"/>
          <w:lang w:val="en"/>
        </w:rPr>
        <w:t>Run Selected Test Cases</w:t>
      </w:r>
      <w:r>
        <w:rPr>
          <w:rFonts w:eastAsia="Times New Roman" w:cs="Segoe UI"/>
          <w:bCs/>
          <w:szCs w:val="24"/>
          <w:lang w:val="en"/>
        </w:rPr>
        <w:t xml:space="preserve"> page.</w:t>
      </w:r>
      <w:r w:rsidR="00520426">
        <w:rPr>
          <w:rFonts w:eastAsia="Times New Roman" w:cs="Segoe UI"/>
          <w:bCs/>
          <w:szCs w:val="24"/>
          <w:lang w:val="en"/>
        </w:rPr>
        <w:t xml:space="preserve"> </w:t>
      </w:r>
    </w:p>
    <w:p w14:paraId="6586EBE1" w14:textId="77777777" w:rsidR="002D3A64" w:rsidRPr="002D3A64" w:rsidRDefault="002D3A64" w:rsidP="002D3A64">
      <w:pPr>
        <w:pStyle w:val="NormalLineSpacing"/>
        <w:rPr>
          <w:lang w:val="en"/>
        </w:rPr>
      </w:pPr>
    </w:p>
    <w:p w14:paraId="52698645" w14:textId="131150F8" w:rsidR="00122806" w:rsidRDefault="00520426" w:rsidP="002D3A64">
      <w:pPr>
        <w:pStyle w:val="ListParagraph"/>
        <w:spacing w:before="0" w:after="0"/>
        <w:ind w:left="1440"/>
        <w:contextualSpacing w:val="0"/>
        <w:rPr>
          <w:rFonts w:eastAsia="Times New Roman" w:cs="Segoe UI"/>
          <w:bCs/>
          <w:szCs w:val="24"/>
          <w:lang w:val="en"/>
        </w:rPr>
      </w:pPr>
      <w:r>
        <w:rPr>
          <w:rFonts w:eastAsia="Times New Roman" w:cs="Segoe UI"/>
          <w:bCs/>
          <w:szCs w:val="24"/>
          <w:lang w:val="en"/>
        </w:rPr>
        <w:t xml:space="preserve">You might do </w:t>
      </w:r>
      <w:r w:rsidR="003B2917">
        <w:rPr>
          <w:rFonts w:eastAsia="Times New Roman" w:cs="Segoe UI"/>
          <w:bCs/>
          <w:szCs w:val="24"/>
          <w:lang w:val="en"/>
        </w:rPr>
        <w:t>a</w:t>
      </w:r>
      <w:r w:rsidR="0091404E">
        <w:rPr>
          <w:rFonts w:eastAsia="Times New Roman" w:cs="Segoe UI"/>
          <w:bCs/>
          <w:szCs w:val="24"/>
          <w:lang w:val="en"/>
        </w:rPr>
        <w:t xml:space="preserve"> first run</w:t>
      </w:r>
      <w:r>
        <w:rPr>
          <w:rFonts w:eastAsia="Times New Roman" w:cs="Segoe UI"/>
          <w:bCs/>
          <w:szCs w:val="24"/>
          <w:lang w:val="en"/>
        </w:rPr>
        <w:t xml:space="preserve"> to get a general sense of </w:t>
      </w:r>
      <w:r w:rsidR="002D3A64">
        <w:rPr>
          <w:rFonts w:eastAsia="Times New Roman" w:cs="Segoe UI"/>
          <w:bCs/>
          <w:szCs w:val="24"/>
          <w:lang w:val="en"/>
        </w:rPr>
        <w:t xml:space="preserve">what the Status is </w:t>
      </w:r>
      <w:r w:rsidR="003B2917">
        <w:rPr>
          <w:rFonts w:eastAsia="Times New Roman" w:cs="Segoe UI"/>
          <w:bCs/>
          <w:szCs w:val="24"/>
          <w:lang w:val="en"/>
        </w:rPr>
        <w:t>across</w:t>
      </w:r>
      <w:r w:rsidR="002D3A64">
        <w:rPr>
          <w:rFonts w:eastAsia="Times New Roman" w:cs="Segoe UI"/>
          <w:bCs/>
          <w:szCs w:val="24"/>
          <w:lang w:val="en"/>
        </w:rPr>
        <w:t xml:space="preserve"> the current set of Test Cases before you begin isolating specific test areas you want to focus on. </w:t>
      </w:r>
      <w:del w:id="237" w:author="Joe Tornese" w:date="2023-08-23T07:28:00Z">
        <w:r w:rsidR="002D3A64" w:rsidDel="00A072A5">
          <w:rPr>
            <w:rFonts w:eastAsia="Times New Roman" w:cs="Segoe UI"/>
            <w:bCs/>
            <w:szCs w:val="24"/>
            <w:lang w:val="en"/>
          </w:rPr>
          <w:delText xml:space="preserve"> </w:delText>
        </w:r>
      </w:del>
      <w:r w:rsidR="002D3A64">
        <w:rPr>
          <w:rFonts w:eastAsia="Times New Roman" w:cs="Segoe UI"/>
          <w:bCs/>
          <w:szCs w:val="24"/>
          <w:lang w:val="en"/>
        </w:rPr>
        <w:t>For example, if you are getting a lot of failures</w:t>
      </w:r>
      <w:r w:rsidR="008C06F9">
        <w:rPr>
          <w:rFonts w:eastAsia="Times New Roman" w:cs="Segoe UI"/>
          <w:bCs/>
          <w:szCs w:val="24"/>
          <w:lang w:val="en"/>
        </w:rPr>
        <w:t>;</w:t>
      </w:r>
      <w:r w:rsidR="002D3A64">
        <w:rPr>
          <w:rFonts w:eastAsia="Times New Roman" w:cs="Segoe UI"/>
          <w:bCs/>
          <w:szCs w:val="24"/>
          <w:lang w:val="en"/>
        </w:rPr>
        <w:t xml:space="preserve"> </w:t>
      </w:r>
      <w:r w:rsidR="002C2F3A">
        <w:rPr>
          <w:rFonts w:eastAsia="Times New Roman" w:cs="Segoe UI"/>
          <w:bCs/>
          <w:szCs w:val="24"/>
          <w:lang w:val="en"/>
        </w:rPr>
        <w:t>potentially</w:t>
      </w:r>
      <w:r w:rsidR="008C06F9">
        <w:rPr>
          <w:rFonts w:eastAsia="Times New Roman" w:cs="Segoe UI"/>
          <w:bCs/>
          <w:szCs w:val="24"/>
          <w:lang w:val="en"/>
        </w:rPr>
        <w:t xml:space="preserve"> </w:t>
      </w:r>
      <w:r w:rsidR="00B70ADB">
        <w:rPr>
          <w:rFonts w:eastAsia="Times New Roman" w:cs="Segoe UI"/>
          <w:bCs/>
          <w:szCs w:val="24"/>
          <w:lang w:val="en"/>
        </w:rPr>
        <w:t xml:space="preserve">with </w:t>
      </w:r>
      <w:r w:rsidR="008E6054">
        <w:rPr>
          <w:rFonts w:eastAsia="Times New Roman" w:cs="Segoe UI"/>
          <w:bCs/>
          <w:szCs w:val="24"/>
          <w:lang w:val="en"/>
        </w:rPr>
        <w:t>core file operation Test Cases</w:t>
      </w:r>
      <w:r w:rsidR="008C06F9">
        <w:rPr>
          <w:rFonts w:eastAsia="Times New Roman" w:cs="Segoe UI"/>
          <w:bCs/>
          <w:szCs w:val="24"/>
          <w:lang w:val="en"/>
        </w:rPr>
        <w:t xml:space="preserve">, </w:t>
      </w:r>
      <w:r w:rsidR="0087367F">
        <w:rPr>
          <w:rFonts w:eastAsia="Times New Roman" w:cs="Segoe UI"/>
          <w:bCs/>
          <w:szCs w:val="24"/>
          <w:lang w:val="en"/>
        </w:rPr>
        <w:t>it</w:t>
      </w:r>
      <w:r w:rsidR="002D3A64">
        <w:rPr>
          <w:rFonts w:eastAsia="Times New Roman" w:cs="Segoe UI"/>
          <w:bCs/>
          <w:szCs w:val="24"/>
          <w:lang w:val="en"/>
        </w:rPr>
        <w:t xml:space="preserve"> </w:t>
      </w:r>
      <w:r w:rsidR="00821632">
        <w:rPr>
          <w:rFonts w:eastAsia="Times New Roman" w:cs="Segoe UI"/>
          <w:bCs/>
          <w:szCs w:val="24"/>
          <w:lang w:val="en"/>
        </w:rPr>
        <w:t>can c</w:t>
      </w:r>
      <w:r w:rsidR="002C2F3A">
        <w:rPr>
          <w:rFonts w:eastAsia="Times New Roman" w:cs="Segoe UI"/>
          <w:bCs/>
          <w:szCs w:val="24"/>
          <w:lang w:val="en"/>
        </w:rPr>
        <w:t>all</w:t>
      </w:r>
      <w:r w:rsidR="00821632">
        <w:rPr>
          <w:rFonts w:eastAsia="Times New Roman" w:cs="Segoe UI"/>
          <w:bCs/>
          <w:szCs w:val="24"/>
          <w:lang w:val="en"/>
        </w:rPr>
        <w:t xml:space="preserve"> your attention </w:t>
      </w:r>
      <w:r w:rsidR="003B2917">
        <w:rPr>
          <w:rFonts w:eastAsia="Times New Roman" w:cs="Segoe UI"/>
          <w:bCs/>
          <w:szCs w:val="24"/>
          <w:lang w:val="en"/>
        </w:rPr>
        <w:t xml:space="preserve">to </w:t>
      </w:r>
      <w:r w:rsidR="00821632">
        <w:rPr>
          <w:rFonts w:eastAsia="Times New Roman" w:cs="Segoe UI"/>
          <w:bCs/>
          <w:szCs w:val="24"/>
          <w:lang w:val="en"/>
        </w:rPr>
        <w:t xml:space="preserve">more urgent issues that you </w:t>
      </w:r>
      <w:r w:rsidR="008C06F9">
        <w:rPr>
          <w:rFonts w:eastAsia="Times New Roman" w:cs="Segoe UI"/>
          <w:bCs/>
          <w:szCs w:val="24"/>
          <w:lang w:val="en"/>
        </w:rPr>
        <w:t xml:space="preserve">may </w:t>
      </w:r>
      <w:r w:rsidR="00821632">
        <w:rPr>
          <w:rFonts w:eastAsia="Times New Roman" w:cs="Segoe UI"/>
          <w:bCs/>
          <w:szCs w:val="24"/>
          <w:lang w:val="en"/>
        </w:rPr>
        <w:t>need to address</w:t>
      </w:r>
      <w:r w:rsidR="00203F2F">
        <w:rPr>
          <w:rFonts w:eastAsia="Times New Roman" w:cs="Segoe UI"/>
          <w:bCs/>
          <w:szCs w:val="24"/>
          <w:lang w:val="en"/>
        </w:rPr>
        <w:t xml:space="preserve"> first</w:t>
      </w:r>
      <w:r w:rsidR="00821632">
        <w:rPr>
          <w:rFonts w:eastAsia="Times New Roman" w:cs="Segoe UI"/>
          <w:bCs/>
          <w:szCs w:val="24"/>
          <w:lang w:val="en"/>
        </w:rPr>
        <w:t>.</w:t>
      </w:r>
    </w:p>
    <w:p w14:paraId="15BFED5E" w14:textId="77777777" w:rsidR="002D3A64" w:rsidRDefault="002D3A64" w:rsidP="002D3A64">
      <w:pPr>
        <w:pStyle w:val="NormalLineSpacing"/>
        <w:rPr>
          <w:rStyle w:val="Hyperlink"/>
          <w:color w:val="auto"/>
          <w:u w:val="none"/>
          <w:lang w:val="en"/>
        </w:rPr>
      </w:pPr>
    </w:p>
    <w:p w14:paraId="640A62B6" w14:textId="2F2A7DB3" w:rsidR="002D3A64" w:rsidRPr="002D3A64" w:rsidRDefault="00122806" w:rsidP="000C7978">
      <w:pPr>
        <w:pStyle w:val="ListParagraph"/>
        <w:numPr>
          <w:ilvl w:val="1"/>
          <w:numId w:val="37"/>
        </w:numPr>
        <w:spacing w:before="0" w:after="0"/>
        <w:contextualSpacing w:val="0"/>
        <w:rPr>
          <w:lang w:val="en"/>
        </w:rPr>
      </w:pPr>
      <w:r w:rsidRPr="00520426">
        <w:rPr>
          <w:rStyle w:val="Hyperlink"/>
          <w:b/>
          <w:bCs/>
          <w:color w:val="auto"/>
          <w:u w:val="none"/>
          <w:lang w:val="en"/>
        </w:rPr>
        <w:t xml:space="preserve">Run selected </w:t>
      </w:r>
      <w:r w:rsidR="00BD6309">
        <w:rPr>
          <w:rStyle w:val="Hyperlink"/>
          <w:b/>
          <w:bCs/>
          <w:color w:val="auto"/>
          <w:u w:val="none"/>
          <w:lang w:val="en"/>
        </w:rPr>
        <w:t>c</w:t>
      </w:r>
      <w:r w:rsidRPr="00520426">
        <w:rPr>
          <w:rStyle w:val="Hyperlink"/>
          <w:b/>
          <w:bCs/>
          <w:color w:val="auto"/>
          <w:u w:val="none"/>
          <w:lang w:val="en"/>
        </w:rPr>
        <w:t>ases</w:t>
      </w:r>
      <w:r w:rsidR="00A072A5">
        <w:rPr>
          <w:rStyle w:val="Hyperlink"/>
          <w:b/>
          <w:bCs/>
          <w:color w:val="auto"/>
          <w:u w:val="none"/>
          <w:lang w:val="en"/>
        </w:rPr>
        <w:t xml:space="preserve">. </w:t>
      </w:r>
      <w:r w:rsidR="00A072A5">
        <w:rPr>
          <w:rFonts w:eastAsia="Times New Roman" w:cs="Segoe UI"/>
          <w:bCs/>
          <w:szCs w:val="24"/>
          <w:lang w:val="en"/>
        </w:rPr>
        <w:t>S</w:t>
      </w:r>
      <w:r w:rsidR="00520426">
        <w:rPr>
          <w:rFonts w:eastAsia="Times New Roman" w:cs="Segoe UI"/>
          <w:bCs/>
          <w:szCs w:val="24"/>
          <w:lang w:val="en"/>
        </w:rPr>
        <w:t>elect this option if you want to run only the Test Cases that you have flagged with a check mark</w:t>
      </w:r>
      <w:r w:rsidR="000B4C1F">
        <w:rPr>
          <w:rFonts w:eastAsia="Times New Roman" w:cs="Segoe UI"/>
          <w:bCs/>
          <w:szCs w:val="24"/>
          <w:lang w:val="en"/>
        </w:rPr>
        <w:t>, as described earlier</w:t>
      </w:r>
      <w:r w:rsidR="00520426">
        <w:rPr>
          <w:rFonts w:eastAsia="Times New Roman" w:cs="Segoe UI"/>
          <w:bCs/>
          <w:szCs w:val="24"/>
          <w:lang w:val="en"/>
        </w:rPr>
        <w:t xml:space="preserve">. </w:t>
      </w:r>
    </w:p>
    <w:p w14:paraId="2208A9F1" w14:textId="77777777" w:rsidR="002D3A64" w:rsidRDefault="002D3A64" w:rsidP="002D3A64">
      <w:pPr>
        <w:pStyle w:val="NormalLineSpacing"/>
        <w:rPr>
          <w:rStyle w:val="Hyperlink"/>
          <w:b/>
          <w:bCs/>
          <w:color w:val="auto"/>
          <w:u w:val="none"/>
          <w:lang w:val="en"/>
        </w:rPr>
      </w:pPr>
    </w:p>
    <w:p w14:paraId="4BF4E7FD" w14:textId="7432617C" w:rsidR="0087367F" w:rsidRDefault="00520426" w:rsidP="002D3A64">
      <w:pPr>
        <w:pStyle w:val="ListParagraph"/>
        <w:spacing w:before="0" w:after="0"/>
        <w:ind w:left="1440"/>
        <w:contextualSpacing w:val="0"/>
        <w:rPr>
          <w:rFonts w:eastAsia="Times New Roman" w:cs="Segoe UI"/>
          <w:bCs/>
          <w:szCs w:val="24"/>
          <w:lang w:val="en"/>
        </w:rPr>
      </w:pPr>
      <w:r>
        <w:rPr>
          <w:rFonts w:eastAsia="Times New Roman" w:cs="Segoe UI"/>
          <w:bCs/>
          <w:szCs w:val="24"/>
          <w:lang w:val="en"/>
        </w:rPr>
        <w:t>This enables you to create a specific configuration of Test Cases that target</w:t>
      </w:r>
      <w:ins w:id="238" w:author="Joe Tornese" w:date="2023-08-23T07:31:00Z">
        <w:r w:rsidR="00A072A5">
          <w:rPr>
            <w:rFonts w:eastAsia="Times New Roman" w:cs="Segoe UI"/>
            <w:bCs/>
            <w:szCs w:val="24"/>
            <w:lang w:val="en"/>
          </w:rPr>
          <w:t>s</w:t>
        </w:r>
      </w:ins>
      <w:r>
        <w:rPr>
          <w:rFonts w:eastAsia="Times New Roman" w:cs="Segoe UI"/>
          <w:bCs/>
          <w:szCs w:val="24"/>
          <w:lang w:val="en"/>
        </w:rPr>
        <w:t xml:space="preserve"> a particular function or feature </w:t>
      </w:r>
      <w:r w:rsidR="00A072A5">
        <w:rPr>
          <w:rFonts w:eastAsia="Times New Roman" w:cs="Segoe UI"/>
          <w:bCs/>
          <w:szCs w:val="24"/>
          <w:lang w:val="en"/>
        </w:rPr>
        <w:t xml:space="preserve">that </w:t>
      </w:r>
      <w:r>
        <w:rPr>
          <w:rFonts w:eastAsia="Times New Roman" w:cs="Segoe UI"/>
          <w:bCs/>
          <w:szCs w:val="24"/>
          <w:lang w:val="en"/>
        </w:rPr>
        <w:t>you want to isolate for testing</w:t>
      </w:r>
      <w:r w:rsidR="006F2B13">
        <w:rPr>
          <w:rFonts w:eastAsia="Times New Roman" w:cs="Segoe UI"/>
          <w:bCs/>
          <w:szCs w:val="24"/>
          <w:lang w:val="en"/>
        </w:rPr>
        <w:t xml:space="preserve"> and remediation. Then</w:t>
      </w:r>
      <w:r w:rsidR="0087367F">
        <w:rPr>
          <w:rFonts w:eastAsia="Times New Roman" w:cs="Segoe UI"/>
          <w:bCs/>
          <w:szCs w:val="24"/>
          <w:lang w:val="en"/>
        </w:rPr>
        <w:t>, you could</w:t>
      </w:r>
      <w:r w:rsidR="00A62C99">
        <w:rPr>
          <w:rFonts w:eastAsia="Times New Roman" w:cs="Segoe UI"/>
          <w:bCs/>
          <w:szCs w:val="24"/>
          <w:lang w:val="en"/>
        </w:rPr>
        <w:t xml:space="preserve"> choose</w:t>
      </w:r>
      <w:r w:rsidR="006F2B13">
        <w:rPr>
          <w:rFonts w:eastAsia="Times New Roman" w:cs="Segoe UI"/>
          <w:bCs/>
          <w:szCs w:val="24"/>
          <w:lang w:val="en"/>
        </w:rPr>
        <w:t xml:space="preserve"> </w:t>
      </w:r>
      <w:r w:rsidR="006F2B13" w:rsidRPr="006F2B13">
        <w:rPr>
          <w:rFonts w:eastAsia="Times New Roman" w:cs="Segoe UI"/>
          <w:b/>
          <w:szCs w:val="24"/>
          <w:lang w:val="en"/>
        </w:rPr>
        <w:t xml:space="preserve">Run all </w:t>
      </w:r>
      <w:r w:rsidR="00BD6309">
        <w:rPr>
          <w:rFonts w:eastAsia="Times New Roman" w:cs="Segoe UI"/>
          <w:b/>
          <w:szCs w:val="24"/>
          <w:lang w:val="en"/>
        </w:rPr>
        <w:t>c</w:t>
      </w:r>
      <w:r w:rsidR="006F2B13" w:rsidRPr="006F2B13">
        <w:rPr>
          <w:rFonts w:eastAsia="Times New Roman" w:cs="Segoe UI"/>
          <w:b/>
          <w:szCs w:val="24"/>
          <w:lang w:val="en"/>
        </w:rPr>
        <w:t>ases</w:t>
      </w:r>
      <w:r w:rsidR="006F2B13">
        <w:rPr>
          <w:rFonts w:eastAsia="Times New Roman" w:cs="Segoe UI"/>
          <w:bCs/>
          <w:szCs w:val="24"/>
          <w:lang w:val="en"/>
        </w:rPr>
        <w:t xml:space="preserve"> again to see if you </w:t>
      </w:r>
      <w:r w:rsidR="00DB565A">
        <w:rPr>
          <w:rFonts w:eastAsia="Times New Roman" w:cs="Segoe UI"/>
          <w:bCs/>
          <w:szCs w:val="24"/>
          <w:lang w:val="en"/>
        </w:rPr>
        <w:t>made</w:t>
      </w:r>
      <w:r w:rsidR="006F2B13">
        <w:rPr>
          <w:rFonts w:eastAsia="Times New Roman" w:cs="Segoe UI"/>
          <w:bCs/>
          <w:szCs w:val="24"/>
          <w:lang w:val="en"/>
        </w:rPr>
        <w:t xml:space="preserve"> improvements in </w:t>
      </w:r>
      <w:r w:rsidR="000B4C1F">
        <w:rPr>
          <w:rFonts w:eastAsia="Times New Roman" w:cs="Segoe UI"/>
          <w:bCs/>
          <w:szCs w:val="24"/>
          <w:lang w:val="en"/>
        </w:rPr>
        <w:t xml:space="preserve">failure </w:t>
      </w:r>
      <w:r w:rsidR="006F2B13">
        <w:rPr>
          <w:rFonts w:eastAsia="Times New Roman" w:cs="Segoe UI"/>
          <w:bCs/>
          <w:szCs w:val="24"/>
          <w:lang w:val="en"/>
        </w:rPr>
        <w:t>Status.</w:t>
      </w:r>
      <w:r w:rsidR="0087367F">
        <w:rPr>
          <w:rFonts w:eastAsia="Times New Roman" w:cs="Segoe UI"/>
          <w:bCs/>
          <w:szCs w:val="24"/>
          <w:lang w:val="en"/>
        </w:rPr>
        <w:t xml:space="preserve"> </w:t>
      </w:r>
    </w:p>
    <w:p w14:paraId="3F132BF5" w14:textId="77777777" w:rsidR="0087367F" w:rsidRDefault="0087367F" w:rsidP="0087367F">
      <w:pPr>
        <w:pStyle w:val="NormalLineSpacing"/>
        <w:rPr>
          <w:lang w:val="en"/>
        </w:rPr>
      </w:pPr>
    </w:p>
    <w:p w14:paraId="682AEBB7" w14:textId="04DA06A8" w:rsidR="00122806" w:rsidRDefault="00613082" w:rsidP="00940384">
      <w:pPr>
        <w:pStyle w:val="ListParagraph"/>
        <w:spacing w:before="0" w:after="0"/>
        <w:ind w:left="720"/>
        <w:contextualSpacing w:val="0"/>
        <w:rPr>
          <w:rStyle w:val="Hyperlink"/>
          <w:color w:val="auto"/>
          <w:u w:val="none"/>
          <w:lang w:val="en"/>
        </w:rPr>
      </w:pPr>
      <w:r>
        <w:rPr>
          <w:rStyle w:val="Hyperlink"/>
          <w:color w:val="auto"/>
          <w:u w:val="none"/>
          <w:lang w:val="en"/>
        </w:rPr>
        <w:t xml:space="preserve">In practice, you could name two test configurations </w:t>
      </w:r>
      <w:r w:rsidR="00746711">
        <w:rPr>
          <w:rStyle w:val="Hyperlink"/>
          <w:color w:val="auto"/>
          <w:u w:val="none"/>
          <w:lang w:val="en"/>
        </w:rPr>
        <w:t>(or just use the</w:t>
      </w:r>
      <w:r w:rsidR="00BD6309">
        <w:rPr>
          <w:rStyle w:val="Hyperlink"/>
          <w:color w:val="auto"/>
          <w:u w:val="none"/>
          <w:lang w:val="en"/>
        </w:rPr>
        <w:t>ir</w:t>
      </w:r>
      <w:r w:rsidR="00746711">
        <w:rPr>
          <w:rStyle w:val="Hyperlink"/>
          <w:color w:val="auto"/>
          <w:u w:val="none"/>
          <w:lang w:val="en"/>
        </w:rPr>
        <w:t xml:space="preserve"> configuration </w:t>
      </w:r>
      <w:r w:rsidR="00746711" w:rsidRPr="00746711">
        <w:rPr>
          <w:rStyle w:val="Hyperlink"/>
          <w:b/>
          <w:bCs/>
          <w:color w:val="auto"/>
          <w:u w:val="none"/>
          <w:lang w:val="en"/>
        </w:rPr>
        <w:t>IDs</w:t>
      </w:r>
      <w:r w:rsidR="00746711">
        <w:rPr>
          <w:rStyle w:val="Hyperlink"/>
          <w:color w:val="auto"/>
          <w:u w:val="none"/>
          <w:lang w:val="en"/>
        </w:rPr>
        <w:t xml:space="preserve"> on the </w:t>
      </w:r>
      <w:r w:rsidR="00746711" w:rsidRPr="00746711">
        <w:rPr>
          <w:rStyle w:val="Hyperlink"/>
          <w:b/>
          <w:bCs/>
          <w:color w:val="auto"/>
          <w:u w:val="none"/>
          <w:lang w:val="en"/>
        </w:rPr>
        <w:t xml:space="preserve">View </w:t>
      </w:r>
      <w:r w:rsidR="00746711">
        <w:rPr>
          <w:rStyle w:val="Hyperlink"/>
          <w:b/>
          <w:bCs/>
          <w:color w:val="auto"/>
          <w:u w:val="none"/>
          <w:lang w:val="en"/>
        </w:rPr>
        <w:t>History</w:t>
      </w:r>
      <w:r w:rsidR="00746711" w:rsidRPr="00746711">
        <w:rPr>
          <w:rStyle w:val="Hyperlink"/>
          <w:b/>
          <w:bCs/>
          <w:vanish/>
          <w:color w:val="auto"/>
          <w:u w:val="none"/>
          <w:lang w:val="en"/>
        </w:rPr>
        <w:t>Result</w:t>
      </w:r>
      <w:r w:rsidR="00746711">
        <w:rPr>
          <w:rStyle w:val="Hyperlink"/>
          <w:color w:val="auto"/>
          <w:u w:val="none"/>
          <w:lang w:val="en"/>
        </w:rPr>
        <w:t xml:space="preserve"> page) </w:t>
      </w:r>
      <w:r>
        <w:rPr>
          <w:rStyle w:val="Hyperlink"/>
          <w:color w:val="auto"/>
          <w:u w:val="none"/>
          <w:lang w:val="en"/>
        </w:rPr>
        <w:t xml:space="preserve">and run one against all Test Cases </w:t>
      </w:r>
      <w:r w:rsidR="0055181B">
        <w:rPr>
          <w:rStyle w:val="Hyperlink"/>
          <w:color w:val="auto"/>
          <w:u w:val="none"/>
          <w:lang w:val="en"/>
        </w:rPr>
        <w:t xml:space="preserve">as a </w:t>
      </w:r>
      <w:r w:rsidR="00BC26A8">
        <w:rPr>
          <w:rStyle w:val="Hyperlink"/>
          <w:color w:val="auto"/>
          <w:u w:val="none"/>
          <w:lang w:val="en"/>
        </w:rPr>
        <w:t>s</w:t>
      </w:r>
      <w:r w:rsidR="0055181B">
        <w:rPr>
          <w:rStyle w:val="Hyperlink"/>
          <w:color w:val="auto"/>
          <w:u w:val="none"/>
          <w:lang w:val="en"/>
        </w:rPr>
        <w:t xml:space="preserve">tatus run </w:t>
      </w:r>
      <w:r>
        <w:rPr>
          <w:rStyle w:val="Hyperlink"/>
          <w:color w:val="auto"/>
          <w:u w:val="none"/>
          <w:lang w:val="en"/>
        </w:rPr>
        <w:t xml:space="preserve">and the other against </w:t>
      </w:r>
      <w:r w:rsidR="0055181B">
        <w:rPr>
          <w:rStyle w:val="Hyperlink"/>
          <w:color w:val="auto"/>
          <w:u w:val="none"/>
          <w:lang w:val="en"/>
        </w:rPr>
        <w:t xml:space="preserve">selected Test Cases for a focus run. After you remediate any issues, you </w:t>
      </w:r>
      <w:r w:rsidR="00C165C7">
        <w:rPr>
          <w:rStyle w:val="Hyperlink"/>
          <w:color w:val="auto"/>
          <w:u w:val="none"/>
          <w:lang w:val="en"/>
        </w:rPr>
        <w:t xml:space="preserve">can </w:t>
      </w:r>
      <w:r w:rsidR="0055181B">
        <w:rPr>
          <w:rStyle w:val="Hyperlink"/>
          <w:color w:val="auto"/>
          <w:u w:val="none"/>
          <w:lang w:val="en"/>
        </w:rPr>
        <w:t xml:space="preserve">run each of these again by </w:t>
      </w:r>
      <w:r w:rsidR="007B3D70">
        <w:rPr>
          <w:rStyle w:val="Hyperlink"/>
          <w:color w:val="auto"/>
          <w:u w:val="none"/>
          <w:lang w:val="en"/>
        </w:rPr>
        <w:t xml:space="preserve">selecting </w:t>
      </w:r>
      <w:r w:rsidR="0055181B">
        <w:rPr>
          <w:rStyle w:val="Hyperlink"/>
          <w:color w:val="auto"/>
          <w:u w:val="none"/>
          <w:lang w:val="en"/>
        </w:rPr>
        <w:t xml:space="preserve">the </w:t>
      </w:r>
      <w:r w:rsidR="0055181B" w:rsidRPr="00C165C7">
        <w:rPr>
          <w:rStyle w:val="Hyperlink"/>
          <w:b/>
          <w:bCs/>
          <w:color w:val="auto"/>
          <w:u w:val="none"/>
          <w:lang w:val="en"/>
        </w:rPr>
        <w:t>Re-Run</w:t>
      </w:r>
      <w:r w:rsidR="0055181B">
        <w:rPr>
          <w:rStyle w:val="Hyperlink"/>
          <w:color w:val="auto"/>
          <w:u w:val="none"/>
          <w:lang w:val="en"/>
        </w:rPr>
        <w:t xml:space="preserve"> button for each test configuration </w:t>
      </w:r>
      <w:r w:rsidR="00C165C7">
        <w:rPr>
          <w:rStyle w:val="Hyperlink"/>
          <w:color w:val="auto"/>
          <w:u w:val="none"/>
          <w:lang w:val="en"/>
        </w:rPr>
        <w:t>on</w:t>
      </w:r>
      <w:r w:rsidR="0055181B">
        <w:rPr>
          <w:rStyle w:val="Hyperlink"/>
          <w:color w:val="auto"/>
          <w:u w:val="none"/>
          <w:lang w:val="en"/>
        </w:rPr>
        <w:t xml:space="preserve"> the </w:t>
      </w:r>
      <w:r w:rsidR="0055181B" w:rsidRPr="00C165C7">
        <w:rPr>
          <w:rStyle w:val="Hyperlink"/>
          <w:b/>
          <w:bCs/>
          <w:color w:val="auto"/>
          <w:u w:val="none"/>
          <w:lang w:val="en"/>
        </w:rPr>
        <w:t>View History</w:t>
      </w:r>
      <w:r w:rsidR="0055181B">
        <w:rPr>
          <w:rStyle w:val="Hyperlink"/>
          <w:color w:val="auto"/>
          <w:u w:val="none"/>
          <w:lang w:val="en"/>
        </w:rPr>
        <w:t xml:space="preserve"> page</w:t>
      </w:r>
      <w:r w:rsidR="0029212B">
        <w:rPr>
          <w:rStyle w:val="Hyperlink"/>
          <w:color w:val="auto"/>
          <w:u w:val="none"/>
          <w:lang w:val="en"/>
        </w:rPr>
        <w:t xml:space="preserve">, as </w:t>
      </w:r>
      <w:r w:rsidR="00C165C7">
        <w:rPr>
          <w:rStyle w:val="Hyperlink"/>
          <w:color w:val="auto"/>
          <w:u w:val="none"/>
          <w:lang w:val="en"/>
        </w:rPr>
        <w:t>accessible from</w:t>
      </w:r>
      <w:r w:rsidR="0055181B">
        <w:rPr>
          <w:rStyle w:val="Hyperlink"/>
          <w:color w:val="auto"/>
          <w:u w:val="none"/>
          <w:lang w:val="en"/>
        </w:rPr>
        <w:t xml:space="preserve"> the </w:t>
      </w:r>
      <w:r w:rsidR="0055181B" w:rsidRPr="0055181B">
        <w:rPr>
          <w:rStyle w:val="Hyperlink"/>
          <w:b/>
          <w:bCs/>
          <w:color w:val="auto"/>
          <w:u w:val="none"/>
          <w:lang w:val="en"/>
        </w:rPr>
        <w:t>PTM Service</w:t>
      </w:r>
      <w:r w:rsidR="00C165C7">
        <w:rPr>
          <w:rStyle w:val="Hyperlink"/>
          <w:color w:val="auto"/>
          <w:u w:val="none"/>
          <w:lang w:val="en"/>
        </w:rPr>
        <w:t xml:space="preserve"> ribbon.</w:t>
      </w:r>
      <w:r w:rsidR="00940384">
        <w:rPr>
          <w:rStyle w:val="Hyperlink"/>
          <w:color w:val="auto"/>
          <w:u w:val="none"/>
          <w:lang w:val="en"/>
        </w:rPr>
        <w:t xml:space="preserve"> You can do this as many times as necessary</w:t>
      </w:r>
      <w:r w:rsidR="00A62C99">
        <w:rPr>
          <w:rStyle w:val="Hyperlink"/>
          <w:color w:val="auto"/>
          <w:u w:val="none"/>
          <w:lang w:val="en"/>
        </w:rPr>
        <w:t xml:space="preserve"> </w:t>
      </w:r>
      <w:r w:rsidR="000033B1">
        <w:rPr>
          <w:rStyle w:val="Hyperlink"/>
          <w:color w:val="auto"/>
          <w:u w:val="none"/>
          <w:lang w:val="en"/>
        </w:rPr>
        <w:t>while</w:t>
      </w:r>
      <w:r w:rsidR="00A62C99">
        <w:rPr>
          <w:rStyle w:val="Hyperlink"/>
          <w:color w:val="auto"/>
          <w:u w:val="none"/>
          <w:lang w:val="en"/>
        </w:rPr>
        <w:t xml:space="preserve"> you monitor improvements or regressions.</w:t>
      </w:r>
    </w:p>
    <w:p w14:paraId="6BEE871D" w14:textId="6500BA34" w:rsidR="0083219D" w:rsidRDefault="0083219D" w:rsidP="0001701A">
      <w:pPr>
        <w:pStyle w:val="NormalLineSpacing"/>
        <w:rPr>
          <w:rStyle w:val="Hyperlink"/>
          <w:color w:val="auto"/>
          <w:u w:val="none"/>
          <w:lang w:val="en"/>
        </w:rPr>
      </w:pPr>
    </w:p>
    <w:p w14:paraId="216D0950" w14:textId="6A0B0BBB" w:rsidR="004671FC" w:rsidRDefault="00321AB0" w:rsidP="004671FC">
      <w:pPr>
        <w:pStyle w:val="ListParagraph"/>
        <w:numPr>
          <w:ilvl w:val="0"/>
          <w:numId w:val="16"/>
        </w:numPr>
        <w:tabs>
          <w:tab w:val="left" w:pos="360"/>
        </w:tabs>
        <w:spacing w:before="0" w:after="0"/>
        <w:contextualSpacing w:val="0"/>
        <w:rPr>
          <w:rStyle w:val="Hyperlink"/>
          <w:color w:val="auto"/>
          <w:u w:val="none"/>
          <w:lang w:val="en"/>
        </w:rPr>
      </w:pPr>
      <w:r>
        <w:rPr>
          <w:rStyle w:val="Hyperlink"/>
          <w:color w:val="auto"/>
          <w:u w:val="none"/>
          <w:lang w:val="en"/>
        </w:rPr>
        <w:t>If</w:t>
      </w:r>
      <w:r w:rsidR="00914BD5">
        <w:rPr>
          <w:rStyle w:val="Hyperlink"/>
          <w:color w:val="auto"/>
          <w:u w:val="none"/>
          <w:lang w:val="en"/>
        </w:rPr>
        <w:t xml:space="preserve"> you have </w:t>
      </w:r>
      <w:r w:rsidRPr="00914BD5">
        <w:rPr>
          <w:rStyle w:val="Hyperlink"/>
          <w:i/>
          <w:iCs/>
          <w:color w:val="auto"/>
          <w:u w:val="none"/>
          <w:lang w:val="en"/>
        </w:rPr>
        <w:t>selected</w:t>
      </w:r>
      <w:r>
        <w:rPr>
          <w:rStyle w:val="Hyperlink"/>
          <w:color w:val="auto"/>
          <w:u w:val="none"/>
          <w:lang w:val="en"/>
        </w:rPr>
        <w:t xml:space="preserve"> Test Cases on </w:t>
      </w:r>
      <w:r w:rsidR="00914BD5">
        <w:rPr>
          <w:rStyle w:val="Hyperlink"/>
          <w:color w:val="auto"/>
          <w:u w:val="none"/>
          <w:lang w:val="en"/>
        </w:rPr>
        <w:t>t</w:t>
      </w:r>
      <w:r w:rsidR="0083219D">
        <w:rPr>
          <w:rStyle w:val="Hyperlink"/>
          <w:color w:val="auto"/>
          <w:u w:val="none"/>
          <w:lang w:val="en"/>
        </w:rPr>
        <w:t xml:space="preserve">he </w:t>
      </w:r>
      <w:r w:rsidR="0083219D" w:rsidRPr="0083219D">
        <w:rPr>
          <w:rStyle w:val="Hyperlink"/>
          <w:b/>
          <w:bCs/>
          <w:color w:val="auto"/>
          <w:u w:val="none"/>
          <w:lang w:val="en"/>
        </w:rPr>
        <w:t>Run Selected Test Cases</w:t>
      </w:r>
      <w:r w:rsidR="0083219D">
        <w:rPr>
          <w:rStyle w:val="Hyperlink"/>
          <w:color w:val="auto"/>
          <w:u w:val="none"/>
          <w:lang w:val="en"/>
        </w:rPr>
        <w:t xml:space="preserve"> page of the </w:t>
      </w:r>
      <w:r w:rsidR="0083219D" w:rsidRPr="000033B1">
        <w:rPr>
          <w:rStyle w:val="Hyperlink"/>
          <w:b/>
          <w:bCs/>
          <w:color w:val="auto"/>
          <w:u w:val="none"/>
          <w:lang w:val="en"/>
        </w:rPr>
        <w:t>PTM Service</w:t>
      </w:r>
      <w:r w:rsidRPr="004671FC">
        <w:rPr>
          <w:rStyle w:val="Hyperlink"/>
          <w:color w:val="auto"/>
          <w:u w:val="none"/>
          <w:lang w:val="en"/>
        </w:rPr>
        <w:t>,</w:t>
      </w:r>
      <w:r>
        <w:rPr>
          <w:rStyle w:val="Hyperlink"/>
          <w:color w:val="auto"/>
          <w:u w:val="none"/>
          <w:lang w:val="en"/>
        </w:rPr>
        <w:t xml:space="preserve"> </w:t>
      </w:r>
      <w:r w:rsidR="0092299C">
        <w:rPr>
          <w:rStyle w:val="Hyperlink"/>
          <w:color w:val="auto"/>
          <w:u w:val="none"/>
          <w:lang w:val="en"/>
        </w:rPr>
        <w:t xml:space="preserve">as designated by checkmarks, </w:t>
      </w:r>
      <w:r w:rsidR="007B3D70">
        <w:rPr>
          <w:rStyle w:val="Hyperlink"/>
          <w:color w:val="auto"/>
          <w:u w:val="none"/>
          <w:lang w:val="en"/>
        </w:rPr>
        <w:t>select</w:t>
      </w:r>
      <w:r w:rsidR="00914BD5">
        <w:rPr>
          <w:rStyle w:val="Hyperlink"/>
          <w:color w:val="auto"/>
          <w:u w:val="none"/>
          <w:lang w:val="en"/>
        </w:rPr>
        <w:t xml:space="preserve"> the </w:t>
      </w:r>
      <w:r w:rsidR="00914BD5" w:rsidRPr="00914BD5">
        <w:rPr>
          <w:rStyle w:val="Hyperlink"/>
          <w:b/>
          <w:bCs/>
          <w:color w:val="auto"/>
          <w:u w:val="none"/>
          <w:lang w:val="en"/>
        </w:rPr>
        <w:t xml:space="preserve">Run </w:t>
      </w:r>
      <w:r w:rsidR="00BD6309">
        <w:rPr>
          <w:rStyle w:val="Hyperlink"/>
          <w:b/>
          <w:bCs/>
          <w:color w:val="auto"/>
          <w:u w:val="none"/>
          <w:lang w:val="en"/>
        </w:rPr>
        <w:t>s</w:t>
      </w:r>
      <w:r w:rsidR="00914BD5" w:rsidRPr="00914BD5">
        <w:rPr>
          <w:rStyle w:val="Hyperlink"/>
          <w:b/>
          <w:bCs/>
          <w:color w:val="auto"/>
          <w:u w:val="none"/>
          <w:lang w:val="en"/>
        </w:rPr>
        <w:t xml:space="preserve">elected </w:t>
      </w:r>
      <w:r w:rsidR="00BD6309">
        <w:rPr>
          <w:rStyle w:val="Hyperlink"/>
          <w:b/>
          <w:bCs/>
          <w:color w:val="auto"/>
          <w:u w:val="none"/>
          <w:lang w:val="en"/>
        </w:rPr>
        <w:t>c</w:t>
      </w:r>
      <w:r w:rsidR="00914BD5" w:rsidRPr="00914BD5">
        <w:rPr>
          <w:rStyle w:val="Hyperlink"/>
          <w:b/>
          <w:bCs/>
          <w:color w:val="auto"/>
          <w:u w:val="none"/>
          <w:lang w:val="en"/>
        </w:rPr>
        <w:t>ases</w:t>
      </w:r>
      <w:r w:rsidR="00914BD5">
        <w:rPr>
          <w:rStyle w:val="Hyperlink"/>
          <w:color w:val="auto"/>
          <w:u w:val="none"/>
          <w:lang w:val="en"/>
        </w:rPr>
        <w:t xml:space="preserve"> </w:t>
      </w:r>
      <w:r w:rsidR="00465379">
        <w:rPr>
          <w:rStyle w:val="Hyperlink"/>
          <w:color w:val="auto"/>
          <w:u w:val="none"/>
          <w:lang w:val="en"/>
        </w:rPr>
        <w:t>button</w:t>
      </w:r>
      <w:r w:rsidR="0092299C">
        <w:rPr>
          <w:rStyle w:val="Hyperlink"/>
          <w:color w:val="auto"/>
          <w:u w:val="none"/>
          <w:lang w:val="en"/>
        </w:rPr>
        <w:t xml:space="preserve"> </w:t>
      </w:r>
      <w:r w:rsidR="00C76FA4">
        <w:rPr>
          <w:rStyle w:val="Hyperlink"/>
          <w:color w:val="auto"/>
          <w:u w:val="none"/>
          <w:lang w:val="en"/>
        </w:rPr>
        <w:t>for test</w:t>
      </w:r>
      <w:r w:rsidR="00914BD5">
        <w:rPr>
          <w:rStyle w:val="Hyperlink"/>
          <w:color w:val="auto"/>
          <w:u w:val="none"/>
          <w:lang w:val="en"/>
        </w:rPr>
        <w:t xml:space="preserve"> </w:t>
      </w:r>
      <w:r w:rsidR="00A62C99">
        <w:rPr>
          <w:rStyle w:val="Hyperlink"/>
          <w:color w:val="auto"/>
          <w:u w:val="none"/>
          <w:lang w:val="en"/>
        </w:rPr>
        <w:t>execut</w:t>
      </w:r>
      <w:r w:rsidR="00C76FA4">
        <w:rPr>
          <w:rStyle w:val="Hyperlink"/>
          <w:color w:val="auto"/>
          <w:u w:val="none"/>
          <w:lang w:val="en"/>
        </w:rPr>
        <w:t xml:space="preserve">ion, </w:t>
      </w:r>
      <w:r w:rsidR="00914BD5">
        <w:rPr>
          <w:rStyle w:val="Hyperlink"/>
          <w:color w:val="auto"/>
          <w:u w:val="none"/>
          <w:lang w:val="en"/>
        </w:rPr>
        <w:t xml:space="preserve">as represented in the </w:t>
      </w:r>
      <w:r w:rsidR="002029E4">
        <w:rPr>
          <w:rStyle w:val="Hyperlink"/>
          <w:color w:val="auto"/>
          <w:u w:val="none"/>
          <w:lang w:val="en"/>
        </w:rPr>
        <w:t xml:space="preserve">following </w:t>
      </w:r>
      <w:r w:rsidR="00914BD5">
        <w:rPr>
          <w:rStyle w:val="Hyperlink"/>
          <w:color w:val="auto"/>
          <w:u w:val="none"/>
          <w:lang w:val="en"/>
        </w:rPr>
        <w:t>figure</w:t>
      </w:r>
      <w:r w:rsidR="002029E4">
        <w:rPr>
          <w:rStyle w:val="Hyperlink"/>
          <w:color w:val="auto"/>
          <w:u w:val="none"/>
          <w:lang w:val="en"/>
        </w:rPr>
        <w:t xml:space="preserve"> (figure 24). </w:t>
      </w:r>
      <w:r w:rsidR="004671FC">
        <w:rPr>
          <w:rStyle w:val="Hyperlink"/>
          <w:color w:val="auto"/>
          <w:u w:val="none"/>
          <w:lang w:val="en"/>
        </w:rPr>
        <w:t>O</w:t>
      </w:r>
      <w:r w:rsidR="00765470">
        <w:rPr>
          <w:rStyle w:val="Hyperlink"/>
          <w:color w:val="auto"/>
          <w:u w:val="none"/>
          <w:lang w:val="en"/>
        </w:rPr>
        <w:t>nly the selected subset of Test Cases will execute</w:t>
      </w:r>
      <w:r w:rsidR="0083219D">
        <w:rPr>
          <w:rStyle w:val="Hyperlink"/>
          <w:color w:val="auto"/>
          <w:u w:val="none"/>
          <w:lang w:val="en"/>
        </w:rPr>
        <w:t xml:space="preserve">. </w:t>
      </w:r>
    </w:p>
    <w:p w14:paraId="794FCCBE" w14:textId="77777777" w:rsidR="004671FC" w:rsidRDefault="004671FC" w:rsidP="004671FC">
      <w:pPr>
        <w:pStyle w:val="NormalLineSpacing"/>
        <w:rPr>
          <w:rStyle w:val="Hyperlink"/>
          <w:color w:val="auto"/>
          <w:u w:val="none"/>
          <w:lang w:val="en"/>
        </w:rPr>
      </w:pPr>
    </w:p>
    <w:p w14:paraId="1D451636" w14:textId="6D9C1DA4" w:rsidR="00E440A7" w:rsidRPr="00E440A7" w:rsidRDefault="003B387B" w:rsidP="004671FC">
      <w:pPr>
        <w:pStyle w:val="ListParagraph"/>
        <w:tabs>
          <w:tab w:val="left" w:pos="360"/>
        </w:tabs>
        <w:spacing w:before="0" w:after="0"/>
        <w:ind w:left="720"/>
        <w:contextualSpacing w:val="0"/>
        <w:rPr>
          <w:rStyle w:val="Hyperlink"/>
          <w:b/>
          <w:bCs/>
          <w:color w:val="auto"/>
          <w:u w:val="none"/>
          <w:lang w:val="en"/>
        </w:rPr>
      </w:pPr>
      <w:r>
        <w:rPr>
          <w:noProof/>
        </w:rPr>
        <w:drawing>
          <wp:inline distT="0" distB="0" distL="0" distR="0" wp14:anchorId="4BBEA6F5" wp14:editId="1F5A7DE3">
            <wp:extent cx="273050" cy="184150"/>
            <wp:effectExtent l="0" t="0" r="0" b="0"/>
            <wp:docPr id="12" name="Picture 140"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3050" cy="184150"/>
                    </a:xfrm>
                    <a:prstGeom prst="rect">
                      <a:avLst/>
                    </a:prstGeom>
                    <a:noFill/>
                    <a:ln>
                      <a:noFill/>
                    </a:ln>
                  </pic:spPr>
                </pic:pic>
              </a:graphicData>
            </a:graphic>
          </wp:inline>
        </w:drawing>
      </w:r>
      <w:r w:rsidR="00E440A7" w:rsidRPr="00E440A7">
        <w:rPr>
          <w:rStyle w:val="Hyperlink"/>
          <w:b/>
          <w:bCs/>
          <w:color w:val="auto"/>
          <w:u w:val="none"/>
          <w:lang w:val="en"/>
        </w:rPr>
        <w:t>Note</w:t>
      </w:r>
    </w:p>
    <w:p w14:paraId="48C0E013" w14:textId="13303150" w:rsidR="0083219D" w:rsidRPr="004671FC" w:rsidRDefault="009D6A83" w:rsidP="004671FC">
      <w:pPr>
        <w:pStyle w:val="ListParagraph"/>
        <w:tabs>
          <w:tab w:val="left" w:pos="360"/>
        </w:tabs>
        <w:spacing w:before="0" w:after="0"/>
        <w:ind w:left="720"/>
        <w:contextualSpacing w:val="0"/>
        <w:rPr>
          <w:rStyle w:val="Hyperlink"/>
          <w:color w:val="auto"/>
          <w:u w:val="none"/>
          <w:lang w:val="en"/>
        </w:rPr>
      </w:pPr>
      <w:r w:rsidRPr="009D6A83">
        <w:rPr>
          <w:rStyle w:val="Hyperlink"/>
          <w:color w:val="auto"/>
          <w:u w:val="none"/>
          <w:lang w:val="en"/>
        </w:rPr>
        <w:t xml:space="preserve">If </w:t>
      </w:r>
      <w:r w:rsidR="00765470">
        <w:rPr>
          <w:rStyle w:val="Hyperlink"/>
          <w:color w:val="auto"/>
          <w:u w:val="none"/>
          <w:lang w:val="en"/>
        </w:rPr>
        <w:t xml:space="preserve">you have </w:t>
      </w:r>
      <w:r w:rsidR="00765470" w:rsidRPr="00E440A7">
        <w:rPr>
          <w:rStyle w:val="Hyperlink"/>
          <w:i/>
          <w:iCs/>
          <w:color w:val="auto"/>
          <w:u w:val="none"/>
          <w:lang w:val="en"/>
        </w:rPr>
        <w:t>selected</w:t>
      </w:r>
      <w:r w:rsidR="00765470">
        <w:rPr>
          <w:rStyle w:val="Hyperlink"/>
          <w:color w:val="auto"/>
          <w:u w:val="none"/>
          <w:lang w:val="en"/>
        </w:rPr>
        <w:t xml:space="preserve"> Test Cases on the </w:t>
      </w:r>
      <w:r w:rsidR="00765470" w:rsidRPr="004671FC">
        <w:rPr>
          <w:rStyle w:val="Hyperlink"/>
          <w:b/>
          <w:bCs/>
          <w:color w:val="auto"/>
          <w:u w:val="none"/>
          <w:lang w:val="en"/>
        </w:rPr>
        <w:t>Run Selected Test Cases</w:t>
      </w:r>
      <w:r w:rsidR="00765470">
        <w:rPr>
          <w:rStyle w:val="Hyperlink"/>
          <w:color w:val="auto"/>
          <w:u w:val="none"/>
          <w:lang w:val="en"/>
        </w:rPr>
        <w:t xml:space="preserve"> page</w:t>
      </w:r>
      <w:r>
        <w:rPr>
          <w:rStyle w:val="Hyperlink"/>
          <w:color w:val="auto"/>
          <w:u w:val="none"/>
          <w:lang w:val="en"/>
        </w:rPr>
        <w:t xml:space="preserve"> and</w:t>
      </w:r>
      <w:r w:rsidR="00765470">
        <w:rPr>
          <w:rStyle w:val="Hyperlink"/>
          <w:color w:val="auto"/>
          <w:u w:val="none"/>
          <w:lang w:val="en"/>
        </w:rPr>
        <w:t xml:space="preserve"> you </w:t>
      </w:r>
      <w:r w:rsidR="007B3D70">
        <w:rPr>
          <w:rStyle w:val="Hyperlink"/>
          <w:color w:val="auto"/>
          <w:u w:val="none"/>
          <w:lang w:val="en"/>
        </w:rPr>
        <w:t>select</w:t>
      </w:r>
      <w:r w:rsidR="00765470">
        <w:rPr>
          <w:rStyle w:val="Hyperlink"/>
          <w:color w:val="auto"/>
          <w:u w:val="none"/>
          <w:lang w:val="en"/>
        </w:rPr>
        <w:t xml:space="preserve"> </w:t>
      </w:r>
      <w:r w:rsidR="00765470" w:rsidRPr="004671FC">
        <w:rPr>
          <w:rStyle w:val="Hyperlink"/>
          <w:b/>
          <w:bCs/>
          <w:color w:val="auto"/>
          <w:u w:val="none"/>
          <w:lang w:val="en"/>
        </w:rPr>
        <w:t xml:space="preserve">Run all </w:t>
      </w:r>
      <w:r w:rsidR="00BD6309">
        <w:rPr>
          <w:rStyle w:val="Hyperlink"/>
          <w:b/>
          <w:bCs/>
          <w:color w:val="auto"/>
          <w:u w:val="none"/>
          <w:lang w:val="en"/>
        </w:rPr>
        <w:t>c</w:t>
      </w:r>
      <w:r w:rsidR="00765470" w:rsidRPr="004671FC">
        <w:rPr>
          <w:rStyle w:val="Hyperlink"/>
          <w:b/>
          <w:bCs/>
          <w:color w:val="auto"/>
          <w:u w:val="none"/>
          <w:lang w:val="en"/>
        </w:rPr>
        <w:t>ases</w:t>
      </w:r>
      <w:r w:rsidR="00765470">
        <w:rPr>
          <w:rStyle w:val="Hyperlink"/>
          <w:color w:val="auto"/>
          <w:u w:val="none"/>
          <w:lang w:val="en"/>
        </w:rPr>
        <w:t xml:space="preserve">, then all Test Cases </w:t>
      </w:r>
      <w:r w:rsidR="00E440A7">
        <w:rPr>
          <w:rStyle w:val="Hyperlink"/>
          <w:color w:val="auto"/>
          <w:u w:val="none"/>
          <w:lang w:val="en"/>
        </w:rPr>
        <w:t xml:space="preserve">present </w:t>
      </w:r>
      <w:r w:rsidR="00765470">
        <w:rPr>
          <w:rStyle w:val="Hyperlink"/>
          <w:color w:val="auto"/>
          <w:u w:val="none"/>
          <w:lang w:val="en"/>
        </w:rPr>
        <w:t>will execute</w:t>
      </w:r>
      <w:r w:rsidR="0092299C">
        <w:rPr>
          <w:rStyle w:val="Hyperlink"/>
          <w:color w:val="auto"/>
          <w:u w:val="none"/>
          <w:lang w:val="en"/>
        </w:rPr>
        <w:t xml:space="preserve"> regardless of </w:t>
      </w:r>
      <w:r>
        <w:rPr>
          <w:rStyle w:val="Hyperlink"/>
          <w:color w:val="auto"/>
          <w:u w:val="none"/>
          <w:lang w:val="en"/>
        </w:rPr>
        <w:t>any</w:t>
      </w:r>
      <w:r w:rsidR="0092299C">
        <w:rPr>
          <w:rStyle w:val="Hyperlink"/>
          <w:color w:val="auto"/>
          <w:u w:val="none"/>
          <w:lang w:val="en"/>
        </w:rPr>
        <w:t xml:space="preserve"> checkmark designations</w:t>
      </w:r>
      <w:r w:rsidR="00765470">
        <w:rPr>
          <w:rStyle w:val="Hyperlink"/>
          <w:color w:val="auto"/>
          <w:u w:val="none"/>
          <w:lang w:val="en"/>
        </w:rPr>
        <w:t>.</w:t>
      </w:r>
      <w:r w:rsidR="0092299C">
        <w:rPr>
          <w:rStyle w:val="Hyperlink"/>
          <w:color w:val="auto"/>
          <w:u w:val="none"/>
          <w:lang w:val="en"/>
        </w:rPr>
        <w:t xml:space="preserve"> However, if you have no checkmark designations on any Test Cases, only the </w:t>
      </w:r>
      <w:r w:rsidR="0092299C" w:rsidRPr="00E440A7">
        <w:rPr>
          <w:rStyle w:val="Hyperlink"/>
          <w:b/>
          <w:bCs/>
          <w:color w:val="auto"/>
          <w:u w:val="none"/>
          <w:lang w:val="en"/>
        </w:rPr>
        <w:t xml:space="preserve">Run all </w:t>
      </w:r>
      <w:r w:rsidR="00BD6309">
        <w:rPr>
          <w:rStyle w:val="Hyperlink"/>
          <w:b/>
          <w:bCs/>
          <w:color w:val="auto"/>
          <w:u w:val="none"/>
          <w:lang w:val="en"/>
        </w:rPr>
        <w:t>c</w:t>
      </w:r>
      <w:r w:rsidR="0092299C" w:rsidRPr="00E440A7">
        <w:rPr>
          <w:rStyle w:val="Hyperlink"/>
          <w:b/>
          <w:bCs/>
          <w:color w:val="auto"/>
          <w:u w:val="none"/>
          <w:lang w:val="en"/>
        </w:rPr>
        <w:t>ases</w:t>
      </w:r>
      <w:r w:rsidR="0092299C">
        <w:rPr>
          <w:rStyle w:val="Hyperlink"/>
          <w:color w:val="auto"/>
          <w:u w:val="none"/>
          <w:lang w:val="en"/>
        </w:rPr>
        <w:t xml:space="preserve"> option will be available</w:t>
      </w:r>
      <w:r w:rsidR="005858A7">
        <w:rPr>
          <w:rStyle w:val="Hyperlink"/>
          <w:color w:val="auto"/>
          <w:u w:val="none"/>
          <w:lang w:val="en"/>
        </w:rPr>
        <w:t xml:space="preserve"> for test execution</w:t>
      </w:r>
      <w:r w:rsidR="0092299C">
        <w:rPr>
          <w:rStyle w:val="Hyperlink"/>
          <w:color w:val="auto"/>
          <w:u w:val="none"/>
          <w:lang w:val="en"/>
        </w:rPr>
        <w:t>.</w:t>
      </w:r>
    </w:p>
    <w:p w14:paraId="622F1925" w14:textId="77777777" w:rsidR="004671FC" w:rsidRDefault="004671FC" w:rsidP="00016664">
      <w:pPr>
        <w:pStyle w:val="NormalLineSpacing"/>
        <w:rPr>
          <w:rStyle w:val="Hyperlink"/>
          <w:b/>
          <w:bCs/>
          <w:color w:val="auto"/>
          <w:u w:val="none"/>
          <w:lang w:val="en"/>
        </w:rPr>
      </w:pPr>
    </w:p>
    <w:p w14:paraId="30B66D8C" w14:textId="2A8E34CB" w:rsidR="0001701A" w:rsidRDefault="00897538" w:rsidP="0001701A">
      <w:pPr>
        <w:pStyle w:val="ListParagraph"/>
        <w:tabs>
          <w:tab w:val="left" w:pos="360"/>
        </w:tabs>
        <w:spacing w:before="0" w:after="0"/>
        <w:ind w:left="360"/>
        <w:contextualSpacing w:val="0"/>
        <w:rPr>
          <w:rStyle w:val="Hyperlink"/>
          <w:color w:val="auto"/>
          <w:u w:val="none"/>
          <w:lang w:val="en"/>
        </w:rPr>
      </w:pPr>
      <w:r>
        <w:rPr>
          <w:noProof/>
          <w:lang w:val="en"/>
        </w:rPr>
        <w:lastRenderedPageBreak/>
        <w:drawing>
          <wp:inline distT="0" distB="0" distL="0" distR="0" wp14:anchorId="2C8C25B1" wp14:editId="3D4A9A6E">
            <wp:extent cx="5272647" cy="3097813"/>
            <wp:effectExtent l="0" t="0" r="4445"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272647" cy="3097813"/>
                    </a:xfrm>
                    <a:prstGeom prst="rect">
                      <a:avLst/>
                    </a:prstGeom>
                  </pic:spPr>
                </pic:pic>
              </a:graphicData>
            </a:graphic>
          </wp:inline>
        </w:drawing>
      </w:r>
    </w:p>
    <w:p w14:paraId="179A4E6B" w14:textId="55A6E2E1" w:rsidR="00B06A79" w:rsidRPr="00B06A79" w:rsidRDefault="00B06A79" w:rsidP="00B06A79">
      <w:pPr>
        <w:pStyle w:val="Caption"/>
        <w:ind w:left="360"/>
        <w:rPr>
          <w:b/>
          <w:bCs/>
          <w:i w:val="0"/>
          <w:iCs w:val="0"/>
          <w:sz w:val="22"/>
          <w:szCs w:val="22"/>
        </w:rPr>
      </w:pPr>
      <w:bookmarkStart w:id="239" w:name="_Toc113037829"/>
      <w:r w:rsidRPr="00B06A79">
        <w:rPr>
          <w:b/>
          <w:bCs/>
          <w:i w:val="0"/>
          <w:iCs w:val="0"/>
          <w:sz w:val="22"/>
          <w:szCs w:val="22"/>
        </w:rPr>
        <w:t xml:space="preserve">Figure </w:t>
      </w:r>
      <w:r w:rsidRPr="00B06A79">
        <w:rPr>
          <w:b/>
          <w:bCs/>
          <w:i w:val="0"/>
          <w:iCs w:val="0"/>
          <w:sz w:val="22"/>
          <w:szCs w:val="22"/>
        </w:rPr>
        <w:fldChar w:fldCharType="begin"/>
      </w:r>
      <w:r w:rsidRPr="00B06A79">
        <w:rPr>
          <w:b/>
          <w:bCs/>
          <w:i w:val="0"/>
          <w:iCs w:val="0"/>
          <w:sz w:val="22"/>
          <w:szCs w:val="22"/>
        </w:rPr>
        <w:instrText xml:space="preserve"> SEQ Figure \* ARABIC </w:instrText>
      </w:r>
      <w:r w:rsidRPr="00B06A79">
        <w:rPr>
          <w:b/>
          <w:bCs/>
          <w:i w:val="0"/>
          <w:iCs w:val="0"/>
          <w:sz w:val="22"/>
          <w:szCs w:val="22"/>
        </w:rPr>
        <w:fldChar w:fldCharType="separate"/>
      </w:r>
      <w:r w:rsidR="00A158CE">
        <w:rPr>
          <w:b/>
          <w:bCs/>
          <w:i w:val="0"/>
          <w:iCs w:val="0"/>
          <w:noProof/>
          <w:sz w:val="22"/>
          <w:szCs w:val="22"/>
        </w:rPr>
        <w:t>17</w:t>
      </w:r>
      <w:r w:rsidRPr="00B06A79">
        <w:rPr>
          <w:b/>
          <w:bCs/>
          <w:i w:val="0"/>
          <w:iCs w:val="0"/>
          <w:sz w:val="22"/>
          <w:szCs w:val="22"/>
        </w:rPr>
        <w:fldChar w:fldCharType="end"/>
      </w:r>
      <w:ins w:id="240" w:author="Abiodun Aremu" w:date="2023-08-22T16:42:00Z">
        <w:r w:rsidR="007B3A37">
          <w:rPr>
            <w:b/>
            <w:bCs/>
            <w:i w:val="0"/>
            <w:iCs w:val="0"/>
            <w:sz w:val="22"/>
            <w:szCs w:val="22"/>
          </w:rPr>
          <w:t>4</w:t>
        </w:r>
      </w:ins>
      <w:r w:rsidRPr="00B06A79">
        <w:rPr>
          <w:b/>
          <w:bCs/>
          <w:i w:val="0"/>
          <w:iCs w:val="0"/>
          <w:sz w:val="22"/>
          <w:szCs w:val="22"/>
        </w:rPr>
        <w:t xml:space="preserve">. PTM </w:t>
      </w:r>
      <w:proofErr w:type="gramStart"/>
      <w:r w:rsidRPr="00B06A79">
        <w:rPr>
          <w:b/>
          <w:bCs/>
          <w:i w:val="0"/>
          <w:iCs w:val="0"/>
          <w:sz w:val="22"/>
          <w:szCs w:val="22"/>
        </w:rPr>
        <w:t>Service :</w:t>
      </w:r>
      <w:proofErr w:type="gramEnd"/>
      <w:r w:rsidRPr="00B06A79">
        <w:rPr>
          <w:b/>
          <w:bCs/>
          <w:i w:val="0"/>
          <w:iCs w:val="0"/>
          <w:sz w:val="22"/>
          <w:szCs w:val="22"/>
        </w:rPr>
        <w:t xml:space="preserve"> Executing selected Test Cases</w:t>
      </w:r>
      <w:bookmarkEnd w:id="239"/>
    </w:p>
    <w:p w14:paraId="45CF5C90" w14:textId="77777777" w:rsidR="0001701A" w:rsidRDefault="0001701A" w:rsidP="007B732B">
      <w:pPr>
        <w:pStyle w:val="NormalLineSpacing"/>
        <w:rPr>
          <w:rStyle w:val="Hyperlink"/>
          <w:color w:val="auto"/>
          <w:u w:val="none"/>
          <w:lang w:val="en"/>
        </w:rPr>
      </w:pPr>
    </w:p>
    <w:p w14:paraId="58759CF0" w14:textId="0CDE67E4" w:rsidR="00417625" w:rsidRDefault="00417625" w:rsidP="00417625">
      <w:pPr>
        <w:pStyle w:val="ListParagraph"/>
        <w:numPr>
          <w:ilvl w:val="0"/>
          <w:numId w:val="16"/>
        </w:numPr>
        <w:tabs>
          <w:tab w:val="left" w:pos="360"/>
        </w:tabs>
        <w:spacing w:before="0" w:after="0"/>
        <w:contextualSpacing w:val="0"/>
        <w:rPr>
          <w:rStyle w:val="Hyperlink"/>
          <w:color w:val="auto"/>
          <w:u w:val="none"/>
          <w:lang w:val="en"/>
        </w:rPr>
      </w:pPr>
      <w:r>
        <w:rPr>
          <w:rStyle w:val="Hyperlink"/>
          <w:color w:val="auto"/>
          <w:u w:val="none"/>
          <w:lang w:val="en"/>
        </w:rPr>
        <w:t>While your Test Cases are running</w:t>
      </w:r>
      <w:r w:rsidR="00102EBD">
        <w:rPr>
          <w:rStyle w:val="Hyperlink"/>
          <w:color w:val="auto"/>
          <w:u w:val="none"/>
          <w:lang w:val="en"/>
        </w:rPr>
        <w:t xml:space="preserve"> as shown </w:t>
      </w:r>
      <w:r w:rsidR="00CE4E00">
        <w:rPr>
          <w:rStyle w:val="Hyperlink"/>
          <w:color w:val="auto"/>
          <w:u w:val="none"/>
          <w:lang w:val="en"/>
        </w:rPr>
        <w:t xml:space="preserve">under </w:t>
      </w:r>
      <w:r w:rsidR="00CE4E00" w:rsidRPr="007B732B">
        <w:rPr>
          <w:rStyle w:val="Hyperlink"/>
          <w:b/>
          <w:bCs/>
          <w:color w:val="auto"/>
          <w:u w:val="none"/>
          <w:lang w:val="en"/>
        </w:rPr>
        <w:t>Status</w:t>
      </w:r>
      <w:r w:rsidR="00CE4E00">
        <w:rPr>
          <w:rStyle w:val="Hyperlink"/>
          <w:color w:val="auto"/>
          <w:u w:val="none"/>
          <w:lang w:val="en"/>
        </w:rPr>
        <w:t xml:space="preserve"> </w:t>
      </w:r>
      <w:r w:rsidR="00102EBD">
        <w:rPr>
          <w:rStyle w:val="Hyperlink"/>
          <w:color w:val="auto"/>
          <w:u w:val="none"/>
          <w:lang w:val="en"/>
        </w:rPr>
        <w:t xml:space="preserve">on the test execution </w:t>
      </w:r>
      <w:r w:rsidR="00F709D2" w:rsidRPr="00F709D2">
        <w:rPr>
          <w:rStyle w:val="Hyperlink"/>
          <w:b/>
          <w:bCs/>
          <w:color w:val="auto"/>
          <w:u w:val="none"/>
          <w:lang w:val="en"/>
        </w:rPr>
        <w:t>View</w:t>
      </w:r>
      <w:r w:rsidR="00F709D2">
        <w:rPr>
          <w:rStyle w:val="Hyperlink"/>
          <w:color w:val="auto"/>
          <w:u w:val="none"/>
          <w:lang w:val="en"/>
        </w:rPr>
        <w:t xml:space="preserve"> </w:t>
      </w:r>
      <w:r w:rsidR="00102EBD" w:rsidRPr="00102EBD">
        <w:rPr>
          <w:rStyle w:val="Hyperlink"/>
          <w:b/>
          <w:bCs/>
          <w:color w:val="auto"/>
          <w:u w:val="none"/>
          <w:lang w:val="en"/>
        </w:rPr>
        <w:t>History</w:t>
      </w:r>
      <w:r w:rsidR="00102EBD">
        <w:rPr>
          <w:rStyle w:val="Hyperlink"/>
          <w:color w:val="auto"/>
          <w:u w:val="none"/>
          <w:lang w:val="en"/>
        </w:rPr>
        <w:t xml:space="preserve"> page that follows</w:t>
      </w:r>
      <w:r>
        <w:rPr>
          <w:rStyle w:val="Hyperlink"/>
          <w:color w:val="auto"/>
          <w:u w:val="none"/>
          <w:lang w:val="en"/>
        </w:rPr>
        <w:t xml:space="preserve">, </w:t>
      </w:r>
      <w:r w:rsidR="00661C3B">
        <w:rPr>
          <w:rStyle w:val="Hyperlink"/>
          <w:color w:val="auto"/>
          <w:u w:val="none"/>
          <w:lang w:val="en"/>
        </w:rPr>
        <w:t xml:space="preserve">locate the </w:t>
      </w:r>
      <w:r w:rsidR="00661C3B" w:rsidRPr="00C37BF1">
        <w:rPr>
          <w:rStyle w:val="Hyperlink"/>
          <w:b/>
          <w:bCs/>
          <w:color w:val="auto"/>
          <w:u w:val="none"/>
          <w:lang w:val="en"/>
        </w:rPr>
        <w:t>View Result</w:t>
      </w:r>
      <w:r w:rsidR="00661C3B">
        <w:rPr>
          <w:rStyle w:val="Hyperlink"/>
          <w:color w:val="auto"/>
          <w:u w:val="none"/>
          <w:lang w:val="en"/>
        </w:rPr>
        <w:t xml:space="preserve"> button on the right-hand </w:t>
      </w:r>
      <w:r w:rsidR="008925C6">
        <w:rPr>
          <w:lang w:val="en"/>
        </w:rPr>
        <w:t xml:space="preserve">sector </w:t>
      </w:r>
      <w:r w:rsidR="00661C3B">
        <w:rPr>
          <w:rStyle w:val="Hyperlink"/>
          <w:color w:val="auto"/>
          <w:u w:val="none"/>
          <w:lang w:val="en"/>
        </w:rPr>
        <w:t xml:space="preserve">of </w:t>
      </w:r>
      <w:r w:rsidR="00102EBD">
        <w:rPr>
          <w:rStyle w:val="Hyperlink"/>
          <w:color w:val="auto"/>
          <w:u w:val="none"/>
          <w:lang w:val="en"/>
        </w:rPr>
        <w:t>this page</w:t>
      </w:r>
      <w:r w:rsidR="00661C3B">
        <w:rPr>
          <w:rStyle w:val="Hyperlink"/>
          <w:color w:val="auto"/>
          <w:u w:val="none"/>
          <w:lang w:val="en"/>
        </w:rPr>
        <w:t xml:space="preserve"> and </w:t>
      </w:r>
      <w:r w:rsidR="007B3D70">
        <w:rPr>
          <w:rStyle w:val="Hyperlink"/>
          <w:color w:val="auto"/>
          <w:u w:val="none"/>
          <w:lang w:val="en"/>
        </w:rPr>
        <w:t>select</w:t>
      </w:r>
      <w:r w:rsidR="00661C3B">
        <w:rPr>
          <w:rStyle w:val="Hyperlink"/>
          <w:color w:val="auto"/>
          <w:u w:val="none"/>
          <w:lang w:val="en"/>
        </w:rPr>
        <w:t xml:space="preserve"> it to display the </w:t>
      </w:r>
      <w:r w:rsidR="0046024F" w:rsidRPr="0046024F">
        <w:rPr>
          <w:rStyle w:val="Hyperlink"/>
          <w:b/>
          <w:bCs/>
          <w:color w:val="auto"/>
          <w:u w:val="none"/>
          <w:lang w:val="en"/>
        </w:rPr>
        <w:t>View Results</w:t>
      </w:r>
      <w:r w:rsidR="00C37BF1">
        <w:rPr>
          <w:rStyle w:val="Hyperlink"/>
          <w:color w:val="auto"/>
          <w:u w:val="none"/>
          <w:lang w:val="en"/>
        </w:rPr>
        <w:t xml:space="preserve"> </w:t>
      </w:r>
      <w:r w:rsidR="0046024F">
        <w:rPr>
          <w:rStyle w:val="Hyperlink"/>
          <w:color w:val="auto"/>
          <w:u w:val="none"/>
          <w:lang w:val="en"/>
        </w:rPr>
        <w:t xml:space="preserve">page </w:t>
      </w:r>
      <w:r w:rsidR="00CE4E00">
        <w:rPr>
          <w:rStyle w:val="Hyperlink"/>
          <w:color w:val="auto"/>
          <w:u w:val="none"/>
          <w:lang w:val="en"/>
        </w:rPr>
        <w:t>to review</w:t>
      </w:r>
      <w:r w:rsidR="0046024F">
        <w:rPr>
          <w:rStyle w:val="Hyperlink"/>
          <w:color w:val="auto"/>
          <w:u w:val="none"/>
          <w:lang w:val="en"/>
        </w:rPr>
        <w:t xml:space="preserve"> </w:t>
      </w:r>
      <w:r w:rsidR="00C37BF1">
        <w:rPr>
          <w:rStyle w:val="Hyperlink"/>
          <w:color w:val="auto"/>
          <w:u w:val="none"/>
          <w:lang w:val="en"/>
        </w:rPr>
        <w:t xml:space="preserve">status and other </w:t>
      </w:r>
      <w:r w:rsidR="000347EF">
        <w:rPr>
          <w:rStyle w:val="Hyperlink"/>
          <w:color w:val="auto"/>
          <w:u w:val="none"/>
          <w:lang w:val="en"/>
        </w:rPr>
        <w:t xml:space="preserve">execution </w:t>
      </w:r>
      <w:r w:rsidR="00C37BF1">
        <w:rPr>
          <w:rStyle w:val="Hyperlink"/>
          <w:color w:val="auto"/>
          <w:u w:val="none"/>
          <w:lang w:val="en"/>
        </w:rPr>
        <w:t>details</w:t>
      </w:r>
      <w:r w:rsidR="0046024F">
        <w:rPr>
          <w:rStyle w:val="Hyperlink"/>
          <w:color w:val="auto"/>
          <w:u w:val="none"/>
          <w:lang w:val="en"/>
        </w:rPr>
        <w:t>.</w:t>
      </w:r>
    </w:p>
    <w:p w14:paraId="76AF622A" w14:textId="77777777" w:rsidR="00B03DF0" w:rsidRDefault="00B03DF0" w:rsidP="00B03DF0">
      <w:pPr>
        <w:pStyle w:val="NormalLineSpacing"/>
        <w:rPr>
          <w:rStyle w:val="Hyperlink"/>
          <w:color w:val="auto"/>
          <w:u w:val="none"/>
          <w:lang w:val="en"/>
        </w:rPr>
      </w:pPr>
    </w:p>
    <w:p w14:paraId="1D0577E2" w14:textId="0EB47314" w:rsidR="00840561" w:rsidRDefault="00840561" w:rsidP="00840561">
      <w:pPr>
        <w:pStyle w:val="ListParagraph"/>
        <w:tabs>
          <w:tab w:val="left" w:pos="360"/>
        </w:tabs>
        <w:spacing w:before="0" w:after="0"/>
        <w:ind w:left="720"/>
        <w:contextualSpacing w:val="0"/>
        <w:rPr>
          <w:rStyle w:val="Hyperlink"/>
          <w:color w:val="auto"/>
          <w:u w:val="none"/>
          <w:lang w:val="en"/>
        </w:rPr>
      </w:pPr>
      <w:r>
        <w:rPr>
          <w:rStyle w:val="Hyperlink"/>
          <w:color w:val="auto"/>
          <w:u w:val="none"/>
          <w:lang w:val="en"/>
        </w:rPr>
        <w:t xml:space="preserve">Note that you can </w:t>
      </w:r>
      <w:r w:rsidR="000A74E5">
        <w:rPr>
          <w:rStyle w:val="Hyperlink"/>
          <w:color w:val="auto"/>
          <w:u w:val="none"/>
          <w:lang w:val="en"/>
        </w:rPr>
        <w:t xml:space="preserve">also </w:t>
      </w:r>
      <w:r>
        <w:rPr>
          <w:rStyle w:val="Hyperlink"/>
          <w:color w:val="auto"/>
          <w:u w:val="none"/>
          <w:lang w:val="en"/>
        </w:rPr>
        <w:t>access th</w:t>
      </w:r>
      <w:r w:rsidR="00B03DF0">
        <w:rPr>
          <w:rStyle w:val="Hyperlink"/>
          <w:color w:val="auto"/>
          <w:u w:val="none"/>
          <w:lang w:val="en"/>
        </w:rPr>
        <w:t>e</w:t>
      </w:r>
      <w:r>
        <w:rPr>
          <w:rStyle w:val="Hyperlink"/>
          <w:color w:val="auto"/>
          <w:u w:val="none"/>
          <w:lang w:val="en"/>
        </w:rPr>
        <w:t xml:space="preserve"> </w:t>
      </w:r>
      <w:r w:rsidR="00B03DF0" w:rsidRPr="00B03DF0">
        <w:rPr>
          <w:rStyle w:val="Hyperlink"/>
          <w:b/>
          <w:bCs/>
          <w:color w:val="auto"/>
          <w:u w:val="none"/>
          <w:lang w:val="en"/>
        </w:rPr>
        <w:t>View Result</w:t>
      </w:r>
      <w:r w:rsidR="00B03DF0">
        <w:rPr>
          <w:rStyle w:val="Hyperlink"/>
          <w:color w:val="auto"/>
          <w:u w:val="none"/>
          <w:lang w:val="en"/>
        </w:rPr>
        <w:t xml:space="preserve"> </w:t>
      </w:r>
      <w:r>
        <w:rPr>
          <w:rStyle w:val="Hyperlink"/>
          <w:color w:val="auto"/>
          <w:u w:val="none"/>
          <w:lang w:val="en"/>
        </w:rPr>
        <w:t xml:space="preserve">page from the </w:t>
      </w:r>
      <w:r w:rsidRPr="00B03DF0">
        <w:rPr>
          <w:rStyle w:val="Hyperlink"/>
          <w:b/>
          <w:bCs/>
          <w:color w:val="auto"/>
          <w:u w:val="none"/>
          <w:lang w:val="en"/>
        </w:rPr>
        <w:t>PTM Service</w:t>
      </w:r>
      <w:r>
        <w:rPr>
          <w:rStyle w:val="Hyperlink"/>
          <w:color w:val="auto"/>
          <w:u w:val="none"/>
          <w:lang w:val="en"/>
        </w:rPr>
        <w:t xml:space="preserve"> landing page.</w:t>
      </w:r>
    </w:p>
    <w:p w14:paraId="7DD8B841" w14:textId="0F3C5C8D" w:rsidR="00A306B6" w:rsidRDefault="00A306B6" w:rsidP="00074F8D">
      <w:pPr>
        <w:pStyle w:val="NormalLineSpacing"/>
        <w:rPr>
          <w:lang w:val="en"/>
        </w:rPr>
      </w:pPr>
    </w:p>
    <w:p w14:paraId="16FD7DD8" w14:textId="291A4CD8" w:rsidR="00897538" w:rsidRDefault="00E87398" w:rsidP="00897538">
      <w:pPr>
        <w:keepNext/>
        <w:spacing w:after="150"/>
        <w:ind w:left="378"/>
      </w:pPr>
      <w:bookmarkStart w:id="241" w:name="_Toc112860155"/>
      <w:r>
        <w:rPr>
          <w:rFonts w:eastAsia="Times New Roman" w:cs="Segoe UI"/>
          <w:noProof/>
          <w:color w:val="0366D6"/>
          <w:sz w:val="21"/>
          <w:szCs w:val="21"/>
          <w:lang w:val="en"/>
        </w:rPr>
        <w:drawing>
          <wp:inline distT="0" distB="0" distL="0" distR="0" wp14:anchorId="2E7BB712" wp14:editId="76AD9B61">
            <wp:extent cx="6432775" cy="2986280"/>
            <wp:effectExtent l="0" t="0" r="6350" b="508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32775" cy="2986280"/>
                    </a:xfrm>
                    <a:prstGeom prst="rect">
                      <a:avLst/>
                    </a:prstGeom>
                  </pic:spPr>
                </pic:pic>
              </a:graphicData>
            </a:graphic>
          </wp:inline>
        </w:drawing>
      </w:r>
      <w:bookmarkEnd w:id="241"/>
    </w:p>
    <w:p w14:paraId="08051650" w14:textId="6B79DEFA" w:rsidR="00A3350E" w:rsidRPr="00C8253A" w:rsidRDefault="00897538" w:rsidP="00897538">
      <w:pPr>
        <w:pStyle w:val="Caption"/>
        <w:ind w:left="360"/>
        <w:rPr>
          <w:b/>
          <w:bCs/>
          <w:i w:val="0"/>
          <w:iCs w:val="0"/>
          <w:sz w:val="22"/>
          <w:szCs w:val="22"/>
        </w:rPr>
      </w:pPr>
      <w:bookmarkStart w:id="242" w:name="_Toc113037830"/>
      <w:r w:rsidRPr="00C8253A">
        <w:rPr>
          <w:b/>
          <w:bCs/>
          <w:i w:val="0"/>
          <w:iCs w:val="0"/>
          <w:sz w:val="22"/>
          <w:szCs w:val="22"/>
        </w:rPr>
        <w:t xml:space="preserve">Figure </w:t>
      </w:r>
      <w:r w:rsidRPr="00C8253A">
        <w:rPr>
          <w:b/>
          <w:bCs/>
          <w:i w:val="0"/>
          <w:iCs w:val="0"/>
          <w:sz w:val="22"/>
          <w:szCs w:val="22"/>
        </w:rPr>
        <w:fldChar w:fldCharType="begin"/>
      </w:r>
      <w:r w:rsidRPr="00C8253A">
        <w:rPr>
          <w:b/>
          <w:bCs/>
          <w:i w:val="0"/>
          <w:iCs w:val="0"/>
          <w:sz w:val="22"/>
          <w:szCs w:val="22"/>
        </w:rPr>
        <w:instrText xml:space="preserve"> SEQ Figure \* ARABIC </w:instrText>
      </w:r>
      <w:r w:rsidRPr="00C8253A">
        <w:rPr>
          <w:b/>
          <w:bCs/>
          <w:i w:val="0"/>
          <w:iCs w:val="0"/>
          <w:sz w:val="22"/>
          <w:szCs w:val="22"/>
        </w:rPr>
        <w:fldChar w:fldCharType="separate"/>
      </w:r>
      <w:r w:rsidR="00A158CE">
        <w:rPr>
          <w:b/>
          <w:bCs/>
          <w:i w:val="0"/>
          <w:iCs w:val="0"/>
          <w:noProof/>
          <w:sz w:val="22"/>
          <w:szCs w:val="22"/>
        </w:rPr>
        <w:t>18</w:t>
      </w:r>
      <w:r w:rsidRPr="00C8253A">
        <w:rPr>
          <w:b/>
          <w:bCs/>
          <w:i w:val="0"/>
          <w:iCs w:val="0"/>
          <w:sz w:val="22"/>
          <w:szCs w:val="22"/>
        </w:rPr>
        <w:fldChar w:fldCharType="end"/>
      </w:r>
      <w:ins w:id="243" w:author="Abiodun Aremu" w:date="2023-08-22T16:42:00Z">
        <w:r w:rsidR="007B3A37">
          <w:rPr>
            <w:b/>
            <w:bCs/>
            <w:i w:val="0"/>
            <w:iCs w:val="0"/>
            <w:sz w:val="22"/>
            <w:szCs w:val="22"/>
          </w:rPr>
          <w:t>5</w:t>
        </w:r>
      </w:ins>
      <w:r w:rsidRPr="00C8253A">
        <w:rPr>
          <w:b/>
          <w:bCs/>
          <w:i w:val="0"/>
          <w:iCs w:val="0"/>
          <w:sz w:val="22"/>
          <w:szCs w:val="22"/>
        </w:rPr>
        <w:t>. PTM Service: Test execution History view</w:t>
      </w:r>
      <w:bookmarkEnd w:id="242"/>
    </w:p>
    <w:p w14:paraId="1C3F457F" w14:textId="1EC77CD1" w:rsidR="00914036" w:rsidRDefault="00CF0A66" w:rsidP="00914036">
      <w:pPr>
        <w:pStyle w:val="ListParagraph"/>
        <w:numPr>
          <w:ilvl w:val="0"/>
          <w:numId w:val="16"/>
        </w:numPr>
        <w:spacing w:before="0" w:after="150" w:line="240" w:lineRule="auto"/>
        <w:ind w:left="360"/>
        <w:contextualSpacing w:val="0"/>
        <w:rPr>
          <w:rFonts w:eastAsia="Times New Roman" w:cs="Segoe UI"/>
          <w:szCs w:val="24"/>
          <w:lang w:val="en"/>
        </w:rPr>
      </w:pPr>
      <w:r w:rsidRPr="00C8253A">
        <w:rPr>
          <w:rFonts w:eastAsia="Times New Roman" w:cs="Segoe UI"/>
          <w:szCs w:val="24"/>
          <w:lang w:val="en"/>
        </w:rPr>
        <w:t>As</w:t>
      </w:r>
      <w:r w:rsidR="00F140C3" w:rsidRPr="00C8253A">
        <w:rPr>
          <w:rFonts w:eastAsia="Times New Roman" w:cs="Segoe UI"/>
          <w:szCs w:val="24"/>
          <w:lang w:val="en"/>
        </w:rPr>
        <w:t xml:space="preserve"> Test Cases execut</w:t>
      </w:r>
      <w:r w:rsidRPr="00C8253A">
        <w:rPr>
          <w:rFonts w:eastAsia="Times New Roman" w:cs="Segoe UI"/>
          <w:szCs w:val="24"/>
          <w:lang w:val="en"/>
        </w:rPr>
        <w:t>e</w:t>
      </w:r>
      <w:r w:rsidR="00F140C3" w:rsidRPr="00C8253A">
        <w:rPr>
          <w:rFonts w:eastAsia="Times New Roman" w:cs="Segoe UI"/>
          <w:szCs w:val="24"/>
          <w:lang w:val="en"/>
        </w:rPr>
        <w:t xml:space="preserve">, observe the </w:t>
      </w:r>
      <w:r w:rsidR="001E2711" w:rsidRPr="00C8253A">
        <w:rPr>
          <w:rFonts w:eastAsia="Times New Roman" w:cs="Segoe UI"/>
          <w:szCs w:val="24"/>
          <w:lang w:val="en"/>
        </w:rPr>
        <w:t xml:space="preserve">incremental </w:t>
      </w:r>
      <w:r w:rsidR="00F140C3" w:rsidRPr="00C8253A">
        <w:rPr>
          <w:rFonts w:eastAsia="Times New Roman" w:cs="Segoe UI"/>
          <w:szCs w:val="24"/>
          <w:lang w:val="en"/>
        </w:rPr>
        <w:t xml:space="preserve">indications </w:t>
      </w:r>
      <w:r w:rsidR="004538E0" w:rsidRPr="00C8253A">
        <w:rPr>
          <w:rFonts w:eastAsia="Times New Roman" w:cs="Segoe UI"/>
          <w:szCs w:val="24"/>
          <w:lang w:val="en"/>
        </w:rPr>
        <w:t>that appear</w:t>
      </w:r>
      <w:r w:rsidR="00F140C3" w:rsidRPr="00C8253A">
        <w:rPr>
          <w:rFonts w:eastAsia="Times New Roman" w:cs="Segoe UI"/>
          <w:szCs w:val="24"/>
          <w:lang w:val="en"/>
        </w:rPr>
        <w:t xml:space="preserve"> </w:t>
      </w:r>
      <w:r w:rsidR="004538E0" w:rsidRPr="00C8253A">
        <w:rPr>
          <w:rFonts w:eastAsia="Times New Roman" w:cs="Segoe UI"/>
          <w:szCs w:val="24"/>
          <w:lang w:val="en"/>
        </w:rPr>
        <w:t xml:space="preserve">in the </w:t>
      </w:r>
      <w:proofErr w:type="spellStart"/>
      <w:proofErr w:type="gramStart"/>
      <w:r w:rsidR="004538E0" w:rsidRPr="00C8253A">
        <w:rPr>
          <w:rFonts w:eastAsia="Times New Roman" w:cs="Segoe UI"/>
          <w:b/>
          <w:szCs w:val="24"/>
          <w:lang w:val="en"/>
        </w:rPr>
        <w:t>Passed</w:t>
      </w:r>
      <w:proofErr w:type="spellEnd"/>
      <w:proofErr w:type="gramEnd"/>
      <w:r w:rsidR="004538E0" w:rsidRPr="00C8253A">
        <w:rPr>
          <w:rFonts w:eastAsia="Times New Roman" w:cs="Segoe UI"/>
          <w:szCs w:val="24"/>
          <w:lang w:val="en"/>
        </w:rPr>
        <w:t xml:space="preserve">, </w:t>
      </w:r>
      <w:r w:rsidR="004538E0" w:rsidRPr="00C8253A">
        <w:rPr>
          <w:rFonts w:eastAsia="Times New Roman" w:cs="Segoe UI"/>
          <w:b/>
          <w:szCs w:val="24"/>
          <w:lang w:val="en"/>
        </w:rPr>
        <w:t>Failed</w:t>
      </w:r>
      <w:r w:rsidR="004538E0" w:rsidRPr="00C8253A">
        <w:rPr>
          <w:rFonts w:eastAsia="Times New Roman" w:cs="Segoe UI"/>
          <w:szCs w:val="24"/>
          <w:lang w:val="en"/>
        </w:rPr>
        <w:t xml:space="preserve">, and </w:t>
      </w:r>
      <w:r w:rsidR="004538E0" w:rsidRPr="00C8253A">
        <w:rPr>
          <w:rFonts w:eastAsia="Times New Roman" w:cs="Segoe UI"/>
          <w:b/>
          <w:szCs w:val="24"/>
          <w:lang w:val="en"/>
        </w:rPr>
        <w:t>Inconclusive</w:t>
      </w:r>
      <w:r w:rsidR="004538E0" w:rsidRPr="00C8253A">
        <w:rPr>
          <w:rFonts w:eastAsia="Times New Roman" w:cs="Segoe UI"/>
          <w:szCs w:val="24"/>
          <w:lang w:val="en"/>
        </w:rPr>
        <w:t xml:space="preserve"> </w:t>
      </w:r>
      <w:r w:rsidR="008617C5">
        <w:rPr>
          <w:rFonts w:eastAsia="Times New Roman" w:cs="Segoe UI"/>
          <w:szCs w:val="24"/>
          <w:lang w:val="en"/>
        </w:rPr>
        <w:t>dropdown</w:t>
      </w:r>
      <w:r w:rsidR="00E87648" w:rsidRPr="00C8253A">
        <w:rPr>
          <w:rFonts w:eastAsia="Times New Roman" w:cs="Segoe UI"/>
          <w:szCs w:val="24"/>
          <w:lang w:val="en"/>
        </w:rPr>
        <w:t xml:space="preserve"> Status categories</w:t>
      </w:r>
      <w:r w:rsidR="000347EF" w:rsidRPr="00C8253A">
        <w:rPr>
          <w:rFonts w:eastAsia="Times New Roman" w:cs="Segoe UI"/>
          <w:szCs w:val="24"/>
          <w:lang w:val="en"/>
        </w:rPr>
        <w:t xml:space="preserve"> </w:t>
      </w:r>
      <w:r w:rsidR="00F709D2" w:rsidRPr="00C8253A">
        <w:rPr>
          <w:rFonts w:eastAsia="Times New Roman" w:cs="Segoe UI"/>
          <w:szCs w:val="24"/>
          <w:lang w:val="en"/>
        </w:rPr>
        <w:t>as</w:t>
      </w:r>
      <w:r w:rsidR="000347EF" w:rsidRPr="00C8253A">
        <w:rPr>
          <w:rFonts w:eastAsia="Times New Roman" w:cs="Segoe UI"/>
          <w:szCs w:val="24"/>
          <w:lang w:val="en"/>
        </w:rPr>
        <w:t xml:space="preserve"> the number of tests in each cate</w:t>
      </w:r>
      <w:r w:rsidR="00F709D2" w:rsidRPr="00C8253A">
        <w:rPr>
          <w:rFonts w:eastAsia="Times New Roman" w:cs="Segoe UI"/>
          <w:szCs w:val="24"/>
          <w:lang w:val="en"/>
        </w:rPr>
        <w:t>g</w:t>
      </w:r>
      <w:r w:rsidR="000347EF" w:rsidRPr="00C8253A">
        <w:rPr>
          <w:rFonts w:eastAsia="Times New Roman" w:cs="Segoe UI"/>
          <w:szCs w:val="24"/>
          <w:lang w:val="en"/>
        </w:rPr>
        <w:t>ory are enumerated</w:t>
      </w:r>
      <w:r w:rsidR="00D30381" w:rsidRPr="00C8253A">
        <w:rPr>
          <w:rFonts w:eastAsia="Times New Roman" w:cs="Segoe UI"/>
          <w:szCs w:val="24"/>
          <w:lang w:val="en"/>
        </w:rPr>
        <w:t xml:space="preserve">, as shown in </w:t>
      </w:r>
      <w:r w:rsidR="00F709D2" w:rsidRPr="00C8253A">
        <w:rPr>
          <w:rFonts w:eastAsia="Times New Roman" w:cs="Segoe UI"/>
          <w:szCs w:val="24"/>
          <w:lang w:val="en"/>
        </w:rPr>
        <w:t xml:space="preserve">parentheses on </w:t>
      </w:r>
      <w:r w:rsidR="00D30381" w:rsidRPr="00C8253A">
        <w:rPr>
          <w:rFonts w:eastAsia="Times New Roman" w:cs="Segoe UI"/>
          <w:szCs w:val="24"/>
          <w:lang w:val="en"/>
        </w:rPr>
        <w:t xml:space="preserve">the </w:t>
      </w:r>
      <w:r w:rsidR="0046024F" w:rsidRPr="00C8253A">
        <w:rPr>
          <w:rFonts w:eastAsia="Times New Roman" w:cs="Segoe UI"/>
          <w:b/>
          <w:bCs/>
          <w:szCs w:val="24"/>
          <w:lang w:val="en"/>
        </w:rPr>
        <w:t>View</w:t>
      </w:r>
      <w:r w:rsidR="00D30381" w:rsidRPr="00C8253A">
        <w:rPr>
          <w:rFonts w:eastAsia="Times New Roman" w:cs="Segoe UI"/>
          <w:b/>
          <w:bCs/>
          <w:szCs w:val="24"/>
          <w:lang w:val="en"/>
        </w:rPr>
        <w:t xml:space="preserve"> </w:t>
      </w:r>
      <w:r w:rsidR="0046024F" w:rsidRPr="00C8253A">
        <w:rPr>
          <w:rFonts w:eastAsia="Times New Roman" w:cs="Segoe UI"/>
          <w:b/>
          <w:bCs/>
          <w:szCs w:val="24"/>
          <w:lang w:val="en"/>
        </w:rPr>
        <w:t>Results</w:t>
      </w:r>
      <w:r w:rsidR="00D30381" w:rsidRPr="00C8253A">
        <w:rPr>
          <w:rFonts w:eastAsia="Times New Roman" w:cs="Segoe UI"/>
          <w:szCs w:val="24"/>
          <w:lang w:val="en"/>
        </w:rPr>
        <w:t xml:space="preserve"> page that follows</w:t>
      </w:r>
      <w:r w:rsidR="004538E0" w:rsidRPr="00C8253A">
        <w:rPr>
          <w:rFonts w:eastAsia="Times New Roman" w:cs="Segoe UI"/>
          <w:szCs w:val="24"/>
          <w:lang w:val="en"/>
        </w:rPr>
        <w:t>.</w:t>
      </w:r>
    </w:p>
    <w:p w14:paraId="07B2B797" w14:textId="3B48FC6B" w:rsidR="00914036" w:rsidRPr="0062678D" w:rsidRDefault="00914036" w:rsidP="00914036">
      <w:pPr>
        <w:pStyle w:val="ListParagraph"/>
        <w:numPr>
          <w:ilvl w:val="0"/>
          <w:numId w:val="16"/>
        </w:numPr>
        <w:spacing w:before="0" w:after="150" w:line="240" w:lineRule="auto"/>
        <w:ind w:left="360"/>
        <w:contextualSpacing w:val="0"/>
        <w:rPr>
          <w:ins w:id="244" w:author="Abiodun Aremu" w:date="2023-08-22T07:47:00Z"/>
          <w:rFonts w:eastAsia="Times New Roman" w:cs="Segoe UI"/>
          <w:szCs w:val="24"/>
          <w:lang w:val="en"/>
        </w:rPr>
      </w:pPr>
      <w:r w:rsidRPr="00914036">
        <w:rPr>
          <w:bCs/>
        </w:rPr>
        <w:lastRenderedPageBreak/>
        <w:t xml:space="preserve">In the </w:t>
      </w:r>
      <w:r w:rsidRPr="00914036">
        <w:rPr>
          <w:b/>
        </w:rPr>
        <w:t>Failure</w:t>
      </w:r>
      <w:r w:rsidRPr="00914036">
        <w:rPr>
          <w:bCs/>
        </w:rPr>
        <w:t xml:space="preserve"> Status category, select a Test Case in the </w:t>
      </w:r>
      <w:r w:rsidR="00CD5E63">
        <w:rPr>
          <w:bCs/>
        </w:rPr>
        <w:t>leftmost</w:t>
      </w:r>
      <w:r w:rsidRPr="00914036">
        <w:rPr>
          <w:bCs/>
        </w:rPr>
        <w:t xml:space="preserve"> pane of the </w:t>
      </w:r>
      <w:r w:rsidRPr="00914036">
        <w:rPr>
          <w:b/>
        </w:rPr>
        <w:t xml:space="preserve">View Results </w:t>
      </w:r>
      <w:r w:rsidRPr="00914036">
        <w:rPr>
          <w:bCs/>
        </w:rPr>
        <w:t>page of the</w:t>
      </w:r>
      <w:r w:rsidRPr="00914036">
        <w:rPr>
          <w:b/>
        </w:rPr>
        <w:t xml:space="preserve"> PTM Service</w:t>
      </w:r>
      <w:r w:rsidRPr="00914036">
        <w:rPr>
          <w:bCs/>
        </w:rPr>
        <w:t xml:space="preserve">, as indicated in the example of the </w:t>
      </w:r>
      <w:r>
        <w:rPr>
          <w:bCs/>
        </w:rPr>
        <w:t>following</w:t>
      </w:r>
      <w:r w:rsidRPr="00914036">
        <w:rPr>
          <w:bCs/>
        </w:rPr>
        <w:t xml:space="preserve"> figure</w:t>
      </w:r>
      <w:r w:rsidR="00C756CC">
        <w:rPr>
          <w:bCs/>
        </w:rPr>
        <w:t xml:space="preserve"> (figure 26)</w:t>
      </w:r>
      <w:r w:rsidRPr="00914036">
        <w:rPr>
          <w:bCs/>
        </w:rPr>
        <w:t xml:space="preserve">. If you don’t see the failure that occurred right away, as highlighted in </w:t>
      </w:r>
      <w:r w:rsidRPr="00914036">
        <w:rPr>
          <w:b/>
          <w:color w:val="FF0000"/>
        </w:rPr>
        <w:t>red</w:t>
      </w:r>
      <w:r w:rsidRPr="00914036">
        <w:rPr>
          <w:bCs/>
        </w:rPr>
        <w:t xml:space="preserve">, you may need to scroll down until you do. </w:t>
      </w:r>
    </w:p>
    <w:p w14:paraId="4062B769" w14:textId="6DD18816" w:rsidR="0062678D" w:rsidRPr="00914036" w:rsidRDefault="0062678D" w:rsidP="0062678D">
      <w:pPr>
        <w:pStyle w:val="ListParagraph"/>
        <w:numPr>
          <w:ilvl w:val="0"/>
          <w:numId w:val="16"/>
        </w:numPr>
        <w:spacing w:before="0" w:after="150" w:line="240" w:lineRule="auto"/>
        <w:ind w:left="360"/>
        <w:contextualSpacing w:val="0"/>
        <w:rPr>
          <w:ins w:id="245" w:author="Abiodun Aremu" w:date="2023-08-22T07:47:00Z"/>
          <w:rFonts w:eastAsia="Times New Roman" w:cs="Segoe UI"/>
          <w:szCs w:val="24"/>
          <w:lang w:val="en"/>
        </w:rPr>
      </w:pPr>
      <w:ins w:id="246" w:author="Abiodun Aremu" w:date="2023-08-22T07:47:00Z">
        <w:r>
          <w:rPr>
            <w:bCs/>
          </w:rPr>
          <w:t>After a Test Case exec</w:t>
        </w:r>
      </w:ins>
      <w:ins w:id="247" w:author="Abiodun Aremu" w:date="2023-08-22T07:48:00Z">
        <w:r w:rsidR="00452E8F">
          <w:rPr>
            <w:bCs/>
          </w:rPr>
          <w:t xml:space="preserve">utes, you can </w:t>
        </w:r>
        <w:r w:rsidR="00E84FD4">
          <w:rPr>
            <w:bCs/>
          </w:rPr>
          <w:t>delete the result</w:t>
        </w:r>
      </w:ins>
      <w:ins w:id="248" w:author="Abiodun Aremu" w:date="2023-08-22T07:49:00Z">
        <w:r w:rsidR="00E84FD4">
          <w:rPr>
            <w:bCs/>
          </w:rPr>
          <w:t xml:space="preserve"> by </w:t>
        </w:r>
      </w:ins>
      <w:r w:rsidR="007B3D70">
        <w:rPr>
          <w:bCs/>
        </w:rPr>
        <w:t>selecting</w:t>
      </w:r>
      <w:ins w:id="249" w:author="Abiodun Aremu" w:date="2023-08-22T07:49:00Z">
        <w:r w:rsidR="00E84FD4">
          <w:rPr>
            <w:bCs/>
          </w:rPr>
          <w:t xml:space="preserve"> the </w:t>
        </w:r>
        <w:r w:rsidR="00E84FD4" w:rsidRPr="0071074A">
          <w:rPr>
            <w:b/>
          </w:rPr>
          <w:t>Remove</w:t>
        </w:r>
        <w:r w:rsidR="00E84FD4">
          <w:rPr>
            <w:bCs/>
          </w:rPr>
          <w:t xml:space="preserve"> button</w:t>
        </w:r>
        <w:r w:rsidR="00CD3487">
          <w:rPr>
            <w:bCs/>
          </w:rPr>
          <w:t xml:space="preserve"> on the </w:t>
        </w:r>
      </w:ins>
      <w:r w:rsidR="00CD5E63">
        <w:rPr>
          <w:bCs/>
        </w:rPr>
        <w:t>rightmost side</w:t>
      </w:r>
      <w:ins w:id="250" w:author="Abiodun Aremu" w:date="2023-08-22T07:49:00Z">
        <w:r w:rsidR="009F7A79">
          <w:rPr>
            <w:bCs/>
          </w:rPr>
          <w:t xml:space="preserve"> of the </w:t>
        </w:r>
      </w:ins>
      <w:ins w:id="251" w:author="Abiodun Aremu" w:date="2023-08-22T07:50:00Z">
        <w:r w:rsidR="009F7A79">
          <w:rPr>
            <w:bCs/>
          </w:rPr>
          <w:t>Test Case result</w:t>
        </w:r>
      </w:ins>
      <w:ins w:id="252" w:author="Abiodun Aremu" w:date="2023-08-22T07:57:00Z">
        <w:r w:rsidR="005E4EE6">
          <w:rPr>
            <w:bCs/>
          </w:rPr>
          <w:t xml:space="preserve"> as shown in </w:t>
        </w:r>
      </w:ins>
      <w:r w:rsidR="001D4667">
        <w:rPr>
          <w:bCs/>
        </w:rPr>
        <w:t>fi</w:t>
      </w:r>
      <w:ins w:id="253" w:author="Abiodun Aremu" w:date="2023-08-22T07:57:00Z">
        <w:r w:rsidR="005E4EE6">
          <w:rPr>
            <w:bCs/>
          </w:rPr>
          <w:t>gure 2</w:t>
        </w:r>
      </w:ins>
      <w:ins w:id="254" w:author="Abiodun Aremu" w:date="2023-08-22T16:52:00Z">
        <w:r w:rsidR="0078109F">
          <w:rPr>
            <w:bCs/>
          </w:rPr>
          <w:t>5</w:t>
        </w:r>
        <w:r w:rsidR="006636C3">
          <w:rPr>
            <w:bCs/>
          </w:rPr>
          <w:t xml:space="preserve"> above</w:t>
        </w:r>
      </w:ins>
      <w:ins w:id="255" w:author="Abiodun Aremu" w:date="2023-08-22T07:47:00Z">
        <w:r w:rsidRPr="00914036">
          <w:rPr>
            <w:bCs/>
          </w:rPr>
          <w:t xml:space="preserve">. </w:t>
        </w:r>
      </w:ins>
      <w:ins w:id="256" w:author="Abiodun Aremu" w:date="2023-08-22T07:50:00Z">
        <w:r w:rsidR="009F7A79">
          <w:rPr>
            <w:bCs/>
          </w:rPr>
          <w:t xml:space="preserve">This deletes the </w:t>
        </w:r>
        <w:r w:rsidR="002532CC">
          <w:rPr>
            <w:bCs/>
          </w:rPr>
          <w:t xml:space="preserve">Test Case </w:t>
        </w:r>
        <w:proofErr w:type="gramStart"/>
        <w:r w:rsidR="002532CC">
          <w:rPr>
            <w:bCs/>
          </w:rPr>
          <w:t>result</w:t>
        </w:r>
        <w:proofErr w:type="gramEnd"/>
        <w:r w:rsidR="002532CC">
          <w:rPr>
            <w:bCs/>
          </w:rPr>
          <w:t xml:space="preserve"> and this process </w:t>
        </w:r>
      </w:ins>
      <w:ins w:id="257" w:author="Abiodun Aremu" w:date="2023-08-22T16:52:00Z">
        <w:r w:rsidR="006636C3">
          <w:rPr>
            <w:bCs/>
          </w:rPr>
          <w:t>cannot</w:t>
        </w:r>
      </w:ins>
      <w:ins w:id="258" w:author="Abiodun Aremu" w:date="2023-08-22T07:50:00Z">
        <w:r w:rsidR="002532CC">
          <w:rPr>
            <w:bCs/>
          </w:rPr>
          <w:t xml:space="preserve"> be reversed.</w:t>
        </w:r>
      </w:ins>
    </w:p>
    <w:p w14:paraId="647B3584" w14:textId="77777777" w:rsidR="0062678D" w:rsidRPr="0062678D" w:rsidRDefault="0062678D" w:rsidP="0062678D">
      <w:pPr>
        <w:pStyle w:val="ListParagraph"/>
        <w:spacing w:before="0" w:after="150" w:line="240" w:lineRule="auto"/>
        <w:ind w:left="360"/>
        <w:contextualSpacing w:val="0"/>
        <w:rPr>
          <w:rFonts w:eastAsia="Times New Roman" w:cs="Segoe UI"/>
          <w:b/>
          <w:bCs/>
          <w:szCs w:val="24"/>
          <w:lang w:val="en"/>
        </w:rPr>
      </w:pPr>
    </w:p>
    <w:p w14:paraId="6E39C73D" w14:textId="2ED0A93F" w:rsidR="00914036" w:rsidRPr="00B4528F" w:rsidRDefault="00914036" w:rsidP="00914036">
      <w:pPr>
        <w:pStyle w:val="Normal3"/>
        <w:spacing w:before="0" w:after="0" w:line="240" w:lineRule="auto"/>
        <w:ind w:left="360"/>
        <w:rPr>
          <w:b/>
        </w:rPr>
      </w:pPr>
      <w:r>
        <w:rPr>
          <w:noProof/>
        </w:rPr>
        <w:drawing>
          <wp:inline distT="0" distB="0" distL="0" distR="0" wp14:anchorId="20340BBB" wp14:editId="59911B49">
            <wp:extent cx="276225" cy="185420"/>
            <wp:effectExtent l="0" t="0" r="9525" b="5080"/>
            <wp:docPr id="16" name="Picture 16" descr="https://github.com/Microsoft/WindowsProtocolTestSuites/raw/staging/TestSuites/FileServer/docs/image/FileServerUserGuid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github.com/Microsoft/WindowsProtocolTestSuites/raw/staging/TestSuites/FileServer/docs/image/FileServerUserGuide/image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6225" cy="185420"/>
                    </a:xfrm>
                    <a:prstGeom prst="rect">
                      <a:avLst/>
                    </a:prstGeom>
                    <a:noFill/>
                    <a:ln>
                      <a:noFill/>
                    </a:ln>
                  </pic:spPr>
                </pic:pic>
              </a:graphicData>
            </a:graphic>
          </wp:inline>
        </w:drawing>
      </w:r>
      <w:r>
        <w:rPr>
          <w:b/>
        </w:rPr>
        <w:t>Advisory</w:t>
      </w:r>
    </w:p>
    <w:p w14:paraId="399D4F85" w14:textId="77777777" w:rsidR="00914036" w:rsidRPr="00BF5A57" w:rsidRDefault="00914036" w:rsidP="00914036">
      <w:pPr>
        <w:pStyle w:val="Normal3"/>
        <w:spacing w:before="0" w:after="0" w:line="240" w:lineRule="auto"/>
        <w:ind w:left="360"/>
        <w:rPr>
          <w:b/>
        </w:rPr>
      </w:pPr>
      <w:r>
        <w:rPr>
          <w:bCs/>
        </w:rPr>
        <w:t xml:space="preserve">The importance of </w:t>
      </w:r>
      <w:proofErr w:type="gramStart"/>
      <w:r>
        <w:rPr>
          <w:bCs/>
        </w:rPr>
        <w:t>a failure</w:t>
      </w:r>
      <w:proofErr w:type="gramEnd"/>
      <w:r>
        <w:rPr>
          <w:bCs/>
        </w:rPr>
        <w:t xml:space="preserve"> is often discovered in the steps that lead up to the failure. That is why the </w:t>
      </w:r>
      <w:hyperlink w:anchor="ProtocolTestManagerWS" w:history="1">
        <w:r w:rsidRPr="004C02A2">
          <w:rPr>
            <w:rStyle w:val="Hyperlink"/>
            <w:b/>
            <w:color w:val="00B050"/>
          </w:rPr>
          <w:t>PTM Service</w:t>
        </w:r>
      </w:hyperlink>
      <w:r>
        <w:rPr>
          <w:bCs/>
        </w:rPr>
        <w:t xml:space="preserve"> provides information tags that can expose key values, conditions, test steps, </w:t>
      </w:r>
      <w:del w:id="259" w:author="Joe Tornese" w:date="2023-08-23T07:38:00Z">
        <w:r w:rsidDel="00492631">
          <w:rPr>
            <w:bCs/>
          </w:rPr>
          <w:delText xml:space="preserve"> </w:delText>
        </w:r>
      </w:del>
      <w:r>
        <w:rPr>
          <w:bCs/>
        </w:rPr>
        <w:t xml:space="preserve">check points, and comments that can help point the way in your troubleshooting process. </w:t>
      </w:r>
    </w:p>
    <w:p w14:paraId="63006B92" w14:textId="78975B6D" w:rsidR="00914036" w:rsidRPr="00BF6032" w:rsidRDefault="00914036" w:rsidP="00914036">
      <w:pPr>
        <w:pStyle w:val="Normal3"/>
        <w:spacing w:before="0"/>
        <w:ind w:left="360"/>
        <w:rPr>
          <w:b/>
        </w:rPr>
      </w:pPr>
      <w:r>
        <w:rPr>
          <w:bCs/>
        </w:rPr>
        <w:t xml:space="preserve">The meaning of the information tags </w:t>
      </w:r>
      <w:proofErr w:type="gramStart"/>
      <w:r>
        <w:rPr>
          <w:bCs/>
        </w:rPr>
        <w:t>are</w:t>
      </w:r>
      <w:proofErr w:type="gramEnd"/>
      <w:r>
        <w:rPr>
          <w:bCs/>
        </w:rPr>
        <w:t xml:space="preserve"> discussed further in </w:t>
      </w:r>
      <w:hyperlink w:anchor="_6.1__Test" w:history="1">
        <w:r w:rsidRPr="00EF2955">
          <w:rPr>
            <w:rStyle w:val="Hyperlink"/>
            <w:bCs/>
            <w:color w:val="0070C0"/>
          </w:rPr>
          <w:t>section 6.1 Test Results Output Status Indicators</w:t>
        </w:r>
      </w:hyperlink>
      <w:r w:rsidR="00492631">
        <w:rPr>
          <w:rStyle w:val="Hyperlink"/>
          <w:bCs/>
          <w:color w:val="0070C0"/>
        </w:rPr>
        <w:t xml:space="preserve">. </w:t>
      </w:r>
      <w:proofErr w:type="gramStart"/>
      <w:r w:rsidR="00492631">
        <w:rPr>
          <w:rStyle w:val="Hyperlink"/>
          <w:bCs/>
          <w:color w:val="0070C0"/>
        </w:rPr>
        <w:t xml:space="preserve">However </w:t>
      </w:r>
      <w:r>
        <w:rPr>
          <w:bCs/>
        </w:rPr>
        <w:t xml:space="preserve"> a</w:t>
      </w:r>
      <w:proofErr w:type="gramEnd"/>
      <w:r>
        <w:rPr>
          <w:bCs/>
        </w:rPr>
        <w:t xml:space="preserve"> few information tags are listed here as an example:</w:t>
      </w:r>
    </w:p>
    <w:p w14:paraId="222B9A1B" w14:textId="77777777" w:rsidR="00914036" w:rsidRPr="004A6C0E" w:rsidRDefault="00914036" w:rsidP="000C7978">
      <w:pPr>
        <w:pStyle w:val="ListParagraph"/>
        <w:numPr>
          <w:ilvl w:val="1"/>
          <w:numId w:val="37"/>
        </w:numPr>
        <w:rPr>
          <w:b/>
        </w:rPr>
      </w:pPr>
      <w:r w:rsidRPr="004A6C0E">
        <w:rPr>
          <w:b/>
        </w:rPr>
        <w:t>[</w:t>
      </w:r>
      <w:proofErr w:type="spellStart"/>
      <w:r w:rsidRPr="004A6C0E">
        <w:rPr>
          <w:b/>
        </w:rPr>
        <w:t>TestInProgress</w:t>
      </w:r>
      <w:proofErr w:type="spellEnd"/>
      <w:r w:rsidRPr="004A6C0E">
        <w:rPr>
          <w:b/>
        </w:rPr>
        <w:t>]</w:t>
      </w:r>
    </w:p>
    <w:p w14:paraId="7DC3BE05" w14:textId="77777777" w:rsidR="00914036" w:rsidRPr="004A6C0E" w:rsidRDefault="00914036" w:rsidP="000C7978">
      <w:pPr>
        <w:pStyle w:val="ListParagraph"/>
        <w:numPr>
          <w:ilvl w:val="1"/>
          <w:numId w:val="37"/>
        </w:numPr>
        <w:rPr>
          <w:b/>
        </w:rPr>
      </w:pPr>
      <w:r w:rsidRPr="004A6C0E">
        <w:rPr>
          <w:b/>
        </w:rPr>
        <w:t>[Comment]</w:t>
      </w:r>
    </w:p>
    <w:p w14:paraId="595DB934" w14:textId="77777777" w:rsidR="00914036" w:rsidRPr="004A6C0E" w:rsidRDefault="00914036" w:rsidP="000C7978">
      <w:pPr>
        <w:pStyle w:val="ListParagraph"/>
        <w:numPr>
          <w:ilvl w:val="1"/>
          <w:numId w:val="37"/>
        </w:numPr>
        <w:rPr>
          <w:b/>
        </w:rPr>
      </w:pPr>
      <w:r w:rsidRPr="004A6C0E">
        <w:rPr>
          <w:b/>
        </w:rPr>
        <w:t>[Debug]</w:t>
      </w:r>
    </w:p>
    <w:p w14:paraId="7B96F59A" w14:textId="77777777" w:rsidR="00914036" w:rsidRPr="00BF6032" w:rsidRDefault="00914036" w:rsidP="000C7978">
      <w:pPr>
        <w:pStyle w:val="Normal3"/>
        <w:numPr>
          <w:ilvl w:val="1"/>
          <w:numId w:val="37"/>
        </w:numPr>
        <w:spacing w:before="0"/>
        <w:rPr>
          <w:b/>
        </w:rPr>
      </w:pPr>
      <w:r w:rsidRPr="00E40DE1">
        <w:rPr>
          <w:b/>
        </w:rPr>
        <w:t>[</w:t>
      </w:r>
      <w:proofErr w:type="spellStart"/>
      <w:r w:rsidRPr="00E40DE1">
        <w:rPr>
          <w:b/>
        </w:rPr>
        <w:t>CheckPoint</w:t>
      </w:r>
      <w:proofErr w:type="spellEnd"/>
      <w:r w:rsidRPr="00E40DE1">
        <w:rPr>
          <w:b/>
        </w:rPr>
        <w:t>]</w:t>
      </w:r>
    </w:p>
    <w:p w14:paraId="6958FC7E" w14:textId="77777777" w:rsidR="00914036" w:rsidRDefault="00914036" w:rsidP="00914036">
      <w:pPr>
        <w:pStyle w:val="NormalLineSpacing"/>
      </w:pPr>
    </w:p>
    <w:p w14:paraId="15DB6F2D" w14:textId="77777777" w:rsidR="00914036" w:rsidRDefault="00914036" w:rsidP="00914036">
      <w:pPr>
        <w:pStyle w:val="Normal3"/>
        <w:spacing w:before="0"/>
        <w:ind w:left="360"/>
      </w:pPr>
      <w:r>
        <w:t xml:space="preserve">Note that the </w:t>
      </w:r>
      <w:r w:rsidRPr="00841599">
        <w:rPr>
          <w:b/>
          <w:bCs/>
        </w:rPr>
        <w:t>PTM Service</w:t>
      </w:r>
      <w:r>
        <w:t xml:space="preserve"> UI makes your test results more accessible, comprehensible, and consistent through categorization, summaries, and status indicators.</w:t>
      </w:r>
    </w:p>
    <w:p w14:paraId="1E44DF6D" w14:textId="77777777" w:rsidR="00914036" w:rsidRDefault="00914036" w:rsidP="00914036">
      <w:pPr>
        <w:pStyle w:val="NormalLineSpacing"/>
        <w:ind w:left="360"/>
        <w:rPr>
          <w:lang w:val="en"/>
        </w:rPr>
      </w:pPr>
    </w:p>
    <w:p w14:paraId="533C166A" w14:textId="77777777" w:rsidR="00914036" w:rsidRPr="00841599" w:rsidRDefault="00914036" w:rsidP="00914036">
      <w:pPr>
        <w:spacing w:before="0" w:after="0" w:line="240" w:lineRule="auto"/>
        <w:ind w:left="360"/>
        <w:rPr>
          <w:rFonts w:eastAsia="Times New Roman" w:cs="Segoe UI"/>
          <w:b/>
          <w:bCs/>
          <w:szCs w:val="24"/>
          <w:lang w:val="en"/>
        </w:rPr>
      </w:pPr>
      <w:r w:rsidRPr="00841599">
        <w:rPr>
          <w:rFonts w:eastAsia="Times New Roman" w:cs="Segoe UI"/>
          <w:b/>
          <w:bCs/>
          <w:szCs w:val="24"/>
          <w:lang w:val="en"/>
        </w:rPr>
        <w:t>More Information</w:t>
      </w:r>
    </w:p>
    <w:p w14:paraId="4334B4BA" w14:textId="77777777" w:rsidR="00914036" w:rsidRDefault="00914036" w:rsidP="00914036">
      <w:pPr>
        <w:spacing w:before="0" w:after="0" w:line="240" w:lineRule="auto"/>
        <w:ind w:left="360"/>
        <w:rPr>
          <w:rFonts w:eastAsia="Times New Roman" w:cs="Segoe UI"/>
          <w:szCs w:val="24"/>
          <w:lang w:val="en"/>
        </w:rPr>
      </w:pPr>
      <w:r w:rsidRPr="00841599">
        <w:rPr>
          <w:rFonts w:eastAsia="Times New Roman" w:cs="Segoe UI"/>
          <w:b/>
          <w:bCs/>
          <w:szCs w:val="24"/>
          <w:lang w:val="en"/>
        </w:rPr>
        <w:t>To learn more</w:t>
      </w:r>
      <w:r w:rsidRPr="00E27A20">
        <w:rPr>
          <w:rFonts w:eastAsia="Times New Roman" w:cs="Segoe UI"/>
          <w:szCs w:val="24"/>
          <w:lang w:val="en"/>
        </w:rPr>
        <w:t xml:space="preserve"> about</w:t>
      </w:r>
      <w:r>
        <w:rPr>
          <w:rFonts w:eastAsia="Times New Roman" w:cs="Segoe UI"/>
          <w:szCs w:val="24"/>
          <w:lang w:val="en"/>
        </w:rPr>
        <w:t xml:space="preserve"> analyzing the results of Test Case execution, where the details of each Test Case </w:t>
      </w:r>
      <w:proofErr w:type="gramStart"/>
      <w:r>
        <w:rPr>
          <w:rFonts w:eastAsia="Times New Roman" w:cs="Segoe UI"/>
          <w:szCs w:val="24"/>
          <w:lang w:val="en"/>
        </w:rPr>
        <w:t>starts</w:t>
      </w:r>
      <w:proofErr w:type="gramEnd"/>
      <w:r>
        <w:rPr>
          <w:rFonts w:eastAsia="Times New Roman" w:cs="Segoe UI"/>
          <w:szCs w:val="24"/>
          <w:lang w:val="en"/>
        </w:rPr>
        <w:t xml:space="preserve"> with a description of what it actually tested, see </w:t>
      </w:r>
      <w:hyperlink w:anchor="_6.0__Analyzing_2" w:history="1">
        <w:r w:rsidRPr="00A813CC">
          <w:rPr>
            <w:rStyle w:val="Hyperlink"/>
            <w:rFonts w:eastAsia="Times New Roman" w:cs="Segoe UI"/>
            <w:szCs w:val="24"/>
            <w:lang w:val="en"/>
          </w:rPr>
          <w:t>section 6.0 Analyzing the Test Results</w:t>
        </w:r>
      </w:hyperlink>
      <w:r>
        <w:rPr>
          <w:rFonts w:eastAsia="Times New Roman" w:cs="Segoe UI"/>
          <w:szCs w:val="24"/>
          <w:lang w:val="en"/>
        </w:rPr>
        <w:t>.</w:t>
      </w:r>
    </w:p>
    <w:p w14:paraId="580623B4" w14:textId="77777777" w:rsidR="00914036" w:rsidRDefault="00914036" w:rsidP="00914036">
      <w:pPr>
        <w:spacing w:before="0" w:after="0" w:line="240" w:lineRule="auto"/>
        <w:ind w:left="360"/>
        <w:rPr>
          <w:rStyle w:val="Hyperlink"/>
          <w:lang w:val="en"/>
        </w:rPr>
      </w:pPr>
      <w:r w:rsidRPr="00B60709">
        <w:rPr>
          <w:rFonts w:eastAsia="Times New Roman" w:cs="Segoe UI"/>
          <w:b/>
          <w:szCs w:val="24"/>
          <w:lang w:val="en"/>
        </w:rPr>
        <w:t>To learn more</w:t>
      </w:r>
      <w:r>
        <w:rPr>
          <w:rFonts w:eastAsia="Times New Roman" w:cs="Segoe UI"/>
          <w:szCs w:val="24"/>
          <w:lang w:val="en"/>
        </w:rPr>
        <w:t xml:space="preserve"> about Test Cases and how tests are performed, review their descriptions in the </w:t>
      </w:r>
      <w:hyperlink r:id="rId56" w:history="1">
        <w:r w:rsidRPr="00934177">
          <w:rPr>
            <w:rStyle w:val="Hyperlink"/>
            <w:lang w:val="en"/>
          </w:rPr>
          <w:t>File Server Protocol Family Test Design Specification</w:t>
        </w:r>
      </w:hyperlink>
      <w:r>
        <w:rPr>
          <w:rStyle w:val="Hyperlink"/>
          <w:lang w:val="en"/>
        </w:rPr>
        <w:t xml:space="preserve">. </w:t>
      </w:r>
    </w:p>
    <w:p w14:paraId="6AA0E7FE" w14:textId="442FA787" w:rsidR="00C8253A" w:rsidRDefault="00C8253A" w:rsidP="00914036">
      <w:pPr>
        <w:pStyle w:val="NormalLineSpacing"/>
        <w:rPr>
          <w:lang w:val="en"/>
        </w:rPr>
      </w:pPr>
    </w:p>
    <w:p w14:paraId="733AC1C1" w14:textId="77777777" w:rsidR="00914036" w:rsidRDefault="00914036" w:rsidP="00914036">
      <w:pPr>
        <w:pStyle w:val="NormalLineSpacing"/>
        <w:rPr>
          <w:lang w:val="en"/>
        </w:rPr>
      </w:pPr>
    </w:p>
    <w:p w14:paraId="00C816FD" w14:textId="1F67105B" w:rsidR="0046024F" w:rsidRPr="00C8253A" w:rsidRDefault="00477C19" w:rsidP="00914036">
      <w:pPr>
        <w:ind w:left="360"/>
        <w:rPr>
          <w:lang w:val="en"/>
        </w:rPr>
      </w:pPr>
      <w:r>
        <w:rPr>
          <w:noProof/>
          <w:lang w:val="en"/>
        </w:rPr>
        <w:drawing>
          <wp:inline distT="0" distB="0" distL="0" distR="0" wp14:anchorId="4FEB3EBC" wp14:editId="6FD91954">
            <wp:extent cx="6627182" cy="3044826"/>
            <wp:effectExtent l="0" t="0" r="2540" b="317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627182" cy="3044826"/>
                    </a:xfrm>
                    <a:prstGeom prst="rect">
                      <a:avLst/>
                    </a:prstGeom>
                  </pic:spPr>
                </pic:pic>
              </a:graphicData>
            </a:graphic>
          </wp:inline>
        </w:drawing>
      </w:r>
    </w:p>
    <w:p w14:paraId="23D21171" w14:textId="007C612C" w:rsidR="009F4A0A" w:rsidRPr="00914036" w:rsidRDefault="00C8253A" w:rsidP="00914036">
      <w:pPr>
        <w:pStyle w:val="Caption"/>
        <w:ind w:left="360"/>
        <w:rPr>
          <w:b/>
          <w:bCs/>
          <w:i w:val="0"/>
          <w:iCs w:val="0"/>
          <w:sz w:val="22"/>
          <w:szCs w:val="22"/>
        </w:rPr>
      </w:pPr>
      <w:bookmarkStart w:id="260" w:name="_Toc113037831"/>
      <w:r w:rsidRPr="00C8253A">
        <w:rPr>
          <w:b/>
          <w:bCs/>
          <w:i w:val="0"/>
          <w:iCs w:val="0"/>
          <w:sz w:val="22"/>
          <w:szCs w:val="22"/>
        </w:rPr>
        <w:t xml:space="preserve">Figure </w:t>
      </w:r>
      <w:r w:rsidRPr="00C8253A">
        <w:rPr>
          <w:b/>
          <w:bCs/>
          <w:i w:val="0"/>
          <w:iCs w:val="0"/>
          <w:sz w:val="22"/>
          <w:szCs w:val="22"/>
        </w:rPr>
        <w:fldChar w:fldCharType="begin"/>
      </w:r>
      <w:r w:rsidRPr="00C8253A">
        <w:rPr>
          <w:b/>
          <w:bCs/>
          <w:i w:val="0"/>
          <w:iCs w:val="0"/>
          <w:sz w:val="22"/>
          <w:szCs w:val="22"/>
        </w:rPr>
        <w:instrText xml:space="preserve"> SEQ Figure \* ARABIC </w:instrText>
      </w:r>
      <w:r w:rsidRPr="00C8253A">
        <w:rPr>
          <w:b/>
          <w:bCs/>
          <w:i w:val="0"/>
          <w:iCs w:val="0"/>
          <w:sz w:val="22"/>
          <w:szCs w:val="22"/>
        </w:rPr>
        <w:fldChar w:fldCharType="separate"/>
      </w:r>
      <w:r w:rsidR="00A158CE">
        <w:rPr>
          <w:b/>
          <w:bCs/>
          <w:i w:val="0"/>
          <w:iCs w:val="0"/>
          <w:noProof/>
          <w:sz w:val="22"/>
          <w:szCs w:val="22"/>
        </w:rPr>
        <w:t>19</w:t>
      </w:r>
      <w:r w:rsidRPr="00C8253A">
        <w:rPr>
          <w:b/>
          <w:bCs/>
          <w:i w:val="0"/>
          <w:iCs w:val="0"/>
          <w:sz w:val="22"/>
          <w:szCs w:val="22"/>
        </w:rPr>
        <w:fldChar w:fldCharType="end"/>
      </w:r>
      <w:ins w:id="261" w:author="Abiodun Aremu" w:date="2023-08-22T16:43:00Z">
        <w:r w:rsidR="00252014">
          <w:rPr>
            <w:b/>
            <w:bCs/>
            <w:i w:val="0"/>
            <w:iCs w:val="0"/>
            <w:sz w:val="22"/>
            <w:szCs w:val="22"/>
          </w:rPr>
          <w:t>6</w:t>
        </w:r>
      </w:ins>
      <w:r w:rsidRPr="00C8253A">
        <w:rPr>
          <w:b/>
          <w:bCs/>
          <w:i w:val="0"/>
          <w:iCs w:val="0"/>
          <w:sz w:val="22"/>
          <w:szCs w:val="22"/>
        </w:rPr>
        <w:t xml:space="preserve">. PTM </w:t>
      </w:r>
      <w:proofErr w:type="gramStart"/>
      <w:r w:rsidRPr="00C8253A">
        <w:rPr>
          <w:b/>
          <w:bCs/>
          <w:i w:val="0"/>
          <w:iCs w:val="0"/>
          <w:sz w:val="22"/>
          <w:szCs w:val="22"/>
        </w:rPr>
        <w:t>Service :</w:t>
      </w:r>
      <w:proofErr w:type="gramEnd"/>
      <w:r w:rsidRPr="00C8253A">
        <w:rPr>
          <w:b/>
          <w:bCs/>
          <w:i w:val="0"/>
          <w:iCs w:val="0"/>
          <w:sz w:val="22"/>
          <w:szCs w:val="22"/>
        </w:rPr>
        <w:t xml:space="preserve"> View Results page</w:t>
      </w:r>
      <w:bookmarkEnd w:id="260"/>
    </w:p>
    <w:p w14:paraId="40508102" w14:textId="6F9AB60F" w:rsidR="009F4A0A" w:rsidRDefault="009F4A0A" w:rsidP="000C7978">
      <w:pPr>
        <w:pStyle w:val="Heading2"/>
        <w:numPr>
          <w:ilvl w:val="1"/>
          <w:numId w:val="45"/>
        </w:numPr>
        <w:rPr>
          <w:lang w:val="en"/>
        </w:rPr>
      </w:pPr>
      <w:bookmarkStart w:id="262" w:name="_Create_File_Tutorial"/>
      <w:bookmarkStart w:id="263" w:name="_Create_File_Demo"/>
      <w:bookmarkStart w:id="264" w:name="_Toc113037957"/>
      <w:bookmarkEnd w:id="262"/>
      <w:bookmarkEnd w:id="263"/>
      <w:r>
        <w:rPr>
          <w:lang w:val="en"/>
        </w:rPr>
        <w:lastRenderedPageBreak/>
        <w:t>Create File Demo</w:t>
      </w:r>
      <w:bookmarkEnd w:id="264"/>
    </w:p>
    <w:p w14:paraId="4BFBC53E" w14:textId="04192465" w:rsidR="00437598" w:rsidRDefault="009F4A0A" w:rsidP="00437598">
      <w:pPr>
        <w:pStyle w:val="Normal2"/>
        <w:ind w:left="360"/>
        <w:rPr>
          <w:lang w:val="en"/>
        </w:rPr>
      </w:pPr>
      <w:r>
        <w:rPr>
          <w:lang w:val="en"/>
        </w:rPr>
        <w:t>In this section</w:t>
      </w:r>
      <w:ins w:id="265" w:author="Joe Tornese" w:date="2023-08-23T07:43:00Z">
        <w:r w:rsidR="00492631">
          <w:rPr>
            <w:lang w:val="en"/>
          </w:rPr>
          <w:t>,</w:t>
        </w:r>
      </w:ins>
      <w:r>
        <w:rPr>
          <w:lang w:val="en"/>
        </w:rPr>
        <w:t xml:space="preserve"> you will run </w:t>
      </w:r>
      <w:r w:rsidR="00D2566B">
        <w:rPr>
          <w:lang w:val="en"/>
        </w:rPr>
        <w:t>a</w:t>
      </w:r>
      <w:r>
        <w:rPr>
          <w:lang w:val="en"/>
        </w:rPr>
        <w:t xml:space="preserve"> Test Case for creating a file. You can begin by </w:t>
      </w:r>
      <w:r w:rsidR="00437598">
        <w:rPr>
          <w:lang w:val="en"/>
        </w:rPr>
        <w:t>performing the procedure that follows:</w:t>
      </w:r>
    </w:p>
    <w:p w14:paraId="52F5565B" w14:textId="4E7EE562" w:rsidR="00437598" w:rsidRDefault="00437598" w:rsidP="00437598">
      <w:pPr>
        <w:pStyle w:val="Normal2"/>
        <w:ind w:left="360"/>
        <w:rPr>
          <w:b/>
          <w:bCs/>
          <w:sz w:val="22"/>
          <w:lang w:val="en"/>
        </w:rPr>
      </w:pPr>
      <w:r w:rsidRPr="00D33C7E">
        <w:rPr>
          <w:rStyle w:val="Hyperlink"/>
          <w:color w:val="0070C0"/>
          <w:u w:val="none"/>
          <w:lang w:val="en"/>
        </w:rPr>
        <w:sym w:font="Wingdings 3" w:char="F084"/>
      </w:r>
      <w:r>
        <w:rPr>
          <w:rStyle w:val="Hyperlink"/>
          <w:color w:val="auto"/>
          <w:u w:val="none"/>
          <w:lang w:val="en"/>
        </w:rPr>
        <w:t xml:space="preserve"> </w:t>
      </w:r>
      <w:r w:rsidR="001439EA" w:rsidRPr="001439EA">
        <w:rPr>
          <w:rStyle w:val="Hyperlink"/>
          <w:b/>
          <w:bCs/>
          <w:color w:val="auto"/>
          <w:szCs w:val="24"/>
          <w:u w:val="none"/>
          <w:lang w:val="en"/>
        </w:rPr>
        <w:t>To</w:t>
      </w:r>
      <w:r w:rsidR="001439EA">
        <w:rPr>
          <w:rStyle w:val="Hyperlink"/>
          <w:color w:val="auto"/>
          <w:szCs w:val="24"/>
          <w:u w:val="none"/>
          <w:lang w:val="en"/>
        </w:rPr>
        <w:t xml:space="preserve"> </w:t>
      </w:r>
      <w:r w:rsidRPr="001439EA">
        <w:rPr>
          <w:b/>
          <w:bCs/>
          <w:szCs w:val="24"/>
          <w:lang w:val="en"/>
        </w:rPr>
        <w:t>Creat</w:t>
      </w:r>
      <w:r w:rsidR="005103A5" w:rsidRPr="001439EA">
        <w:rPr>
          <w:b/>
          <w:bCs/>
          <w:szCs w:val="24"/>
          <w:lang w:val="en"/>
        </w:rPr>
        <w:t>e</w:t>
      </w:r>
      <w:r w:rsidRPr="001439EA">
        <w:rPr>
          <w:b/>
          <w:bCs/>
          <w:szCs w:val="24"/>
          <w:lang w:val="en"/>
        </w:rPr>
        <w:t xml:space="preserve"> </w:t>
      </w:r>
      <w:r w:rsidR="005103A5" w:rsidRPr="001439EA">
        <w:rPr>
          <w:b/>
          <w:bCs/>
          <w:szCs w:val="24"/>
          <w:lang w:val="en"/>
        </w:rPr>
        <w:t>the</w:t>
      </w:r>
      <w:r w:rsidRPr="001439EA">
        <w:rPr>
          <w:b/>
          <w:bCs/>
          <w:szCs w:val="24"/>
          <w:lang w:val="en"/>
        </w:rPr>
        <w:t xml:space="preserve"> Test Case</w:t>
      </w:r>
      <w:r w:rsidR="005F5B81" w:rsidRPr="001439EA">
        <w:rPr>
          <w:b/>
          <w:bCs/>
          <w:szCs w:val="24"/>
          <w:lang w:val="en"/>
        </w:rPr>
        <w:t xml:space="preserve"> </w:t>
      </w:r>
      <w:r w:rsidR="009A23CC" w:rsidRPr="001439EA">
        <w:rPr>
          <w:b/>
          <w:bCs/>
          <w:szCs w:val="24"/>
          <w:lang w:val="en"/>
        </w:rPr>
        <w:t xml:space="preserve">configuration </w:t>
      </w:r>
      <w:r w:rsidR="005F5B81" w:rsidRPr="001439EA">
        <w:rPr>
          <w:b/>
          <w:bCs/>
          <w:szCs w:val="24"/>
          <w:lang w:val="en"/>
        </w:rPr>
        <w:t>for creating a file</w:t>
      </w:r>
    </w:p>
    <w:p w14:paraId="4FA62406" w14:textId="001EE536" w:rsidR="0087735E" w:rsidRPr="00D2566B" w:rsidRDefault="00437598" w:rsidP="000C7978">
      <w:pPr>
        <w:pStyle w:val="Normal2"/>
        <w:numPr>
          <w:ilvl w:val="0"/>
          <w:numId w:val="42"/>
        </w:numPr>
        <w:rPr>
          <w:szCs w:val="24"/>
          <w:lang w:val="en"/>
        </w:rPr>
      </w:pPr>
      <w:r w:rsidRPr="00D2566B">
        <w:rPr>
          <w:szCs w:val="24"/>
          <w:lang w:val="en"/>
        </w:rPr>
        <w:t xml:space="preserve">From the </w:t>
      </w:r>
      <w:r w:rsidR="00EB0798" w:rsidRPr="00D2566B">
        <w:rPr>
          <w:b/>
          <w:bCs/>
          <w:szCs w:val="24"/>
          <w:lang w:val="en"/>
        </w:rPr>
        <w:t>Filter Test Cases</w:t>
      </w:r>
      <w:r w:rsidR="00EB0798" w:rsidRPr="00D2566B">
        <w:rPr>
          <w:szCs w:val="24"/>
          <w:lang w:val="en"/>
        </w:rPr>
        <w:t xml:space="preserve"> page of the </w:t>
      </w:r>
      <w:r w:rsidR="00EB0798" w:rsidRPr="00D2566B">
        <w:rPr>
          <w:b/>
          <w:bCs/>
          <w:szCs w:val="24"/>
          <w:lang w:val="en"/>
        </w:rPr>
        <w:t>PTM Service</w:t>
      </w:r>
      <w:r w:rsidR="00EB0798" w:rsidRPr="00D2566B">
        <w:rPr>
          <w:szCs w:val="24"/>
          <w:lang w:val="en"/>
        </w:rPr>
        <w:t xml:space="preserve">, </w:t>
      </w:r>
      <w:r w:rsidR="0087735E" w:rsidRPr="00D2566B">
        <w:rPr>
          <w:szCs w:val="24"/>
          <w:lang w:val="en"/>
        </w:rPr>
        <w:t>perform these steps:</w:t>
      </w:r>
    </w:p>
    <w:p w14:paraId="07563835" w14:textId="1224F936" w:rsidR="0087735E" w:rsidRPr="00D2566B" w:rsidRDefault="007B3D70" w:rsidP="000C7978">
      <w:pPr>
        <w:pStyle w:val="Normal2"/>
        <w:numPr>
          <w:ilvl w:val="0"/>
          <w:numId w:val="43"/>
        </w:numPr>
        <w:rPr>
          <w:szCs w:val="24"/>
          <w:lang w:val="en"/>
        </w:rPr>
      </w:pPr>
      <w:r>
        <w:rPr>
          <w:szCs w:val="24"/>
          <w:lang w:val="en"/>
        </w:rPr>
        <w:t>Choose</w:t>
      </w:r>
      <w:r w:rsidRPr="00D2566B">
        <w:rPr>
          <w:szCs w:val="24"/>
          <w:lang w:val="en"/>
        </w:rPr>
        <w:t xml:space="preserve"> </w:t>
      </w:r>
      <w:r w:rsidR="0087735E" w:rsidRPr="00D2566B">
        <w:rPr>
          <w:b/>
          <w:bCs/>
          <w:szCs w:val="24"/>
          <w:lang w:val="en"/>
        </w:rPr>
        <w:t>Select All</w:t>
      </w:r>
      <w:r w:rsidR="0087735E" w:rsidRPr="00D2566B">
        <w:rPr>
          <w:szCs w:val="24"/>
          <w:lang w:val="en"/>
        </w:rPr>
        <w:t xml:space="preserve"> to unselect all </w:t>
      </w:r>
      <w:r w:rsidR="0087735E" w:rsidRPr="00D2566B">
        <w:rPr>
          <w:b/>
          <w:bCs/>
          <w:szCs w:val="24"/>
          <w:lang w:val="en"/>
        </w:rPr>
        <w:t>Test Cases</w:t>
      </w:r>
      <w:r w:rsidR="0087735E" w:rsidRPr="00D2566B">
        <w:rPr>
          <w:szCs w:val="24"/>
          <w:lang w:val="en"/>
        </w:rPr>
        <w:t>.</w:t>
      </w:r>
    </w:p>
    <w:p w14:paraId="4E61179D" w14:textId="7808F7E4" w:rsidR="0087735E" w:rsidRPr="00D2566B" w:rsidRDefault="0087735E" w:rsidP="000C7978">
      <w:pPr>
        <w:pStyle w:val="Normal2"/>
        <w:numPr>
          <w:ilvl w:val="0"/>
          <w:numId w:val="43"/>
        </w:numPr>
        <w:rPr>
          <w:szCs w:val="24"/>
          <w:lang w:val="en"/>
        </w:rPr>
      </w:pPr>
      <w:r w:rsidRPr="00D2566B">
        <w:rPr>
          <w:szCs w:val="24"/>
          <w:lang w:val="en"/>
        </w:rPr>
        <w:t xml:space="preserve">Select the </w:t>
      </w:r>
      <w:r w:rsidRPr="00D2566B">
        <w:rPr>
          <w:b/>
          <w:bCs/>
          <w:szCs w:val="24"/>
          <w:lang w:val="en"/>
        </w:rPr>
        <w:t>Non-BVT</w:t>
      </w:r>
      <w:r w:rsidRPr="00D2566B">
        <w:rPr>
          <w:szCs w:val="24"/>
          <w:lang w:val="en"/>
        </w:rPr>
        <w:t xml:space="preserve"> node and then select the </w:t>
      </w:r>
      <w:r w:rsidRPr="00D2566B">
        <w:rPr>
          <w:b/>
          <w:bCs/>
          <w:szCs w:val="24"/>
          <w:lang w:val="en"/>
        </w:rPr>
        <w:t>Positive</w:t>
      </w:r>
      <w:r w:rsidRPr="00D2566B">
        <w:rPr>
          <w:szCs w:val="24"/>
          <w:lang w:val="en"/>
        </w:rPr>
        <w:t xml:space="preserve"> </w:t>
      </w:r>
      <w:proofErr w:type="spellStart"/>
      <w:r w:rsidRPr="00D2566B">
        <w:rPr>
          <w:szCs w:val="24"/>
          <w:lang w:val="en"/>
        </w:rPr>
        <w:t>subnode</w:t>
      </w:r>
      <w:proofErr w:type="spellEnd"/>
      <w:r w:rsidRPr="00D2566B">
        <w:rPr>
          <w:szCs w:val="24"/>
          <w:lang w:val="en"/>
        </w:rPr>
        <w:t>.</w:t>
      </w:r>
    </w:p>
    <w:p w14:paraId="6B22E512" w14:textId="28891F82" w:rsidR="0087735E" w:rsidRPr="00D2566B" w:rsidRDefault="0087735E" w:rsidP="000C7978">
      <w:pPr>
        <w:pStyle w:val="Normal2"/>
        <w:numPr>
          <w:ilvl w:val="0"/>
          <w:numId w:val="43"/>
        </w:numPr>
        <w:rPr>
          <w:szCs w:val="24"/>
          <w:lang w:val="en"/>
        </w:rPr>
      </w:pPr>
      <w:r w:rsidRPr="00D2566B">
        <w:rPr>
          <w:szCs w:val="24"/>
          <w:lang w:val="en"/>
        </w:rPr>
        <w:t xml:space="preserve">Under </w:t>
      </w:r>
      <w:r w:rsidRPr="00D2566B">
        <w:rPr>
          <w:b/>
          <w:bCs/>
          <w:szCs w:val="24"/>
          <w:lang w:val="en"/>
        </w:rPr>
        <w:t>SMB dialects</w:t>
      </w:r>
      <w:r w:rsidRPr="00D2566B">
        <w:rPr>
          <w:szCs w:val="24"/>
          <w:lang w:val="en"/>
        </w:rPr>
        <w:t xml:space="preserve">, select the </w:t>
      </w:r>
      <w:proofErr w:type="gramStart"/>
      <w:r w:rsidRPr="00D2566B">
        <w:rPr>
          <w:b/>
          <w:bCs/>
          <w:szCs w:val="24"/>
          <w:lang w:val="en"/>
        </w:rPr>
        <w:t>Non-SMB</w:t>
      </w:r>
      <w:proofErr w:type="gramEnd"/>
      <w:r w:rsidRPr="00D2566B">
        <w:rPr>
          <w:b/>
          <w:bCs/>
          <w:szCs w:val="24"/>
          <w:lang w:val="en"/>
        </w:rPr>
        <w:t xml:space="preserve"> protocol Test Cases</w:t>
      </w:r>
      <w:r w:rsidRPr="00D2566B">
        <w:rPr>
          <w:szCs w:val="24"/>
          <w:lang w:val="en"/>
        </w:rPr>
        <w:t xml:space="preserve"> node.</w:t>
      </w:r>
    </w:p>
    <w:p w14:paraId="2F8A7D64" w14:textId="2EC61938" w:rsidR="00D06EE5" w:rsidRPr="00D2566B" w:rsidRDefault="00D06EE5" w:rsidP="000C7978">
      <w:pPr>
        <w:pStyle w:val="Normal2"/>
        <w:numPr>
          <w:ilvl w:val="0"/>
          <w:numId w:val="43"/>
        </w:numPr>
        <w:rPr>
          <w:szCs w:val="24"/>
          <w:lang w:val="en"/>
        </w:rPr>
      </w:pPr>
      <w:r w:rsidRPr="00D2566B">
        <w:rPr>
          <w:szCs w:val="24"/>
          <w:lang w:val="en"/>
        </w:rPr>
        <w:t xml:space="preserve">Under the top-level </w:t>
      </w:r>
      <w:proofErr w:type="gramStart"/>
      <w:r w:rsidRPr="00D2566B">
        <w:rPr>
          <w:b/>
          <w:bCs/>
          <w:szCs w:val="24"/>
          <w:lang w:val="en"/>
        </w:rPr>
        <w:t>Others</w:t>
      </w:r>
      <w:proofErr w:type="gramEnd"/>
      <w:r w:rsidRPr="00D2566B">
        <w:rPr>
          <w:szCs w:val="24"/>
          <w:lang w:val="en"/>
        </w:rPr>
        <w:t xml:space="preserve"> node, scroll down to the </w:t>
      </w:r>
      <w:r w:rsidRPr="00D2566B">
        <w:rPr>
          <w:b/>
          <w:bCs/>
          <w:szCs w:val="24"/>
          <w:lang w:val="en"/>
        </w:rPr>
        <w:t>FSA</w:t>
      </w:r>
      <w:r w:rsidRPr="00D2566B">
        <w:rPr>
          <w:szCs w:val="24"/>
          <w:lang w:val="en"/>
        </w:rPr>
        <w:t xml:space="preserve"> node and then select the </w:t>
      </w:r>
      <w:proofErr w:type="spellStart"/>
      <w:r w:rsidRPr="00D2566B">
        <w:rPr>
          <w:b/>
          <w:bCs/>
          <w:szCs w:val="24"/>
          <w:lang w:val="en"/>
        </w:rPr>
        <w:t>CreateFile</w:t>
      </w:r>
      <w:proofErr w:type="spellEnd"/>
      <w:r w:rsidRPr="00D2566B">
        <w:rPr>
          <w:szCs w:val="24"/>
          <w:lang w:val="en"/>
        </w:rPr>
        <w:t xml:space="preserve"> test case.</w:t>
      </w:r>
    </w:p>
    <w:p w14:paraId="2FDBA4DF" w14:textId="586F8085" w:rsidR="00D06EE5" w:rsidRPr="00D2566B" w:rsidRDefault="00D06EE5" w:rsidP="000C7978">
      <w:pPr>
        <w:pStyle w:val="Normal2"/>
        <w:numPr>
          <w:ilvl w:val="0"/>
          <w:numId w:val="42"/>
        </w:numPr>
        <w:rPr>
          <w:szCs w:val="24"/>
          <w:lang w:val="en"/>
        </w:rPr>
      </w:pPr>
      <w:r w:rsidRPr="00D2566B">
        <w:rPr>
          <w:szCs w:val="24"/>
          <w:lang w:val="en"/>
        </w:rPr>
        <w:t xml:space="preserve">When complete, you should see a set of 30 Test Cases in the </w:t>
      </w:r>
      <w:r w:rsidR="00FD22C1">
        <w:rPr>
          <w:szCs w:val="24"/>
          <w:lang w:val="en"/>
        </w:rPr>
        <w:t>rightmost</w:t>
      </w:r>
      <w:r w:rsidRPr="00D2566B">
        <w:rPr>
          <w:szCs w:val="24"/>
          <w:lang w:val="en"/>
        </w:rPr>
        <w:t xml:space="preserve"> pane of the </w:t>
      </w:r>
      <w:r w:rsidRPr="00D2566B">
        <w:rPr>
          <w:b/>
          <w:bCs/>
          <w:szCs w:val="24"/>
          <w:lang w:val="en"/>
        </w:rPr>
        <w:t>Filter Test Cases</w:t>
      </w:r>
      <w:r w:rsidRPr="00D2566B">
        <w:rPr>
          <w:szCs w:val="24"/>
          <w:lang w:val="en"/>
        </w:rPr>
        <w:t xml:space="preserve"> page of the </w:t>
      </w:r>
      <w:r w:rsidRPr="00D2566B">
        <w:rPr>
          <w:b/>
          <w:bCs/>
          <w:szCs w:val="24"/>
          <w:lang w:val="en"/>
        </w:rPr>
        <w:t>PTM Service</w:t>
      </w:r>
      <w:r w:rsidRPr="00D2566B">
        <w:rPr>
          <w:szCs w:val="24"/>
          <w:lang w:val="en"/>
        </w:rPr>
        <w:t xml:space="preserve">, as shown in the </w:t>
      </w:r>
      <w:r w:rsidR="002029E4">
        <w:rPr>
          <w:szCs w:val="24"/>
          <w:lang w:val="en"/>
        </w:rPr>
        <w:t>following figure (figure 27).</w:t>
      </w:r>
    </w:p>
    <w:p w14:paraId="013FD719" w14:textId="5424631C" w:rsidR="00EB0798" w:rsidRPr="00437598" w:rsidRDefault="00D06EE5" w:rsidP="000C7978">
      <w:pPr>
        <w:pStyle w:val="Normal2"/>
        <w:numPr>
          <w:ilvl w:val="0"/>
          <w:numId w:val="42"/>
        </w:numPr>
        <w:rPr>
          <w:sz w:val="22"/>
          <w:lang w:val="en"/>
        </w:rPr>
      </w:pPr>
      <w:r w:rsidRPr="00D2566B">
        <w:rPr>
          <w:szCs w:val="24"/>
          <w:lang w:val="en"/>
        </w:rPr>
        <w:t xml:space="preserve"> At this point, you should await further guidance from the </w:t>
      </w:r>
      <w:r w:rsidR="00DA4ABA">
        <w:t xml:space="preserve">tutorial </w:t>
      </w:r>
      <w:commentRangeStart w:id="266"/>
      <w:commentRangeEnd w:id="266"/>
      <w:r w:rsidR="00DA4ABA">
        <w:rPr>
          <w:rStyle w:val="CommentReference"/>
        </w:rPr>
        <w:commentReference w:id="266"/>
      </w:r>
      <w:r w:rsidR="00DA4ABA">
        <w:rPr>
          <w:szCs w:val="24"/>
          <w:lang w:val="en"/>
        </w:rPr>
        <w:t>i</w:t>
      </w:r>
      <w:r w:rsidR="00DA4ABA" w:rsidRPr="00D2566B">
        <w:rPr>
          <w:szCs w:val="24"/>
          <w:lang w:val="en"/>
        </w:rPr>
        <w:t>nstructor</w:t>
      </w:r>
      <w:r w:rsidR="005F5B81">
        <w:rPr>
          <w:sz w:val="22"/>
          <w:lang w:val="en"/>
        </w:rPr>
        <w:t>.</w:t>
      </w:r>
    </w:p>
    <w:p w14:paraId="233CA9ED" w14:textId="72C3E472" w:rsidR="00921063" w:rsidRDefault="00437598" w:rsidP="00741C8C">
      <w:pPr>
        <w:pStyle w:val="NormalLineSpacing"/>
        <w:rPr>
          <w:lang w:val="en"/>
        </w:rPr>
      </w:pPr>
      <w:r w:rsidRPr="00437598">
        <w:rPr>
          <w:lang w:val="en"/>
        </w:rPr>
        <w:t xml:space="preserve"> </w:t>
      </w:r>
    </w:p>
    <w:p w14:paraId="601FCE0B" w14:textId="063588B0" w:rsidR="005F5B81" w:rsidRDefault="009A23CC" w:rsidP="009A23CC">
      <w:pPr>
        <w:pStyle w:val="Normal2"/>
        <w:rPr>
          <w:lang w:val="en"/>
        </w:rPr>
      </w:pPr>
      <w:r>
        <w:rPr>
          <w:noProof/>
          <w:lang w:val="en"/>
        </w:rPr>
        <w:drawing>
          <wp:inline distT="0" distB="0" distL="0" distR="0" wp14:anchorId="4EC983F5" wp14:editId="0A24F0D1">
            <wp:extent cx="6148395" cy="3622368"/>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148395" cy="3622368"/>
                    </a:xfrm>
                    <a:prstGeom prst="rect">
                      <a:avLst/>
                    </a:prstGeom>
                  </pic:spPr>
                </pic:pic>
              </a:graphicData>
            </a:graphic>
          </wp:inline>
        </w:drawing>
      </w:r>
    </w:p>
    <w:p w14:paraId="35C039AB" w14:textId="1FAA3401" w:rsidR="00937742" w:rsidRPr="00937742" w:rsidRDefault="00937742" w:rsidP="00937742">
      <w:pPr>
        <w:pStyle w:val="Caption"/>
        <w:ind w:left="288"/>
        <w:rPr>
          <w:b/>
          <w:bCs/>
          <w:i w:val="0"/>
          <w:iCs w:val="0"/>
          <w:sz w:val="22"/>
          <w:szCs w:val="22"/>
        </w:rPr>
      </w:pPr>
      <w:bookmarkStart w:id="267" w:name="_Toc113037832"/>
      <w:r w:rsidRPr="00937742">
        <w:rPr>
          <w:b/>
          <w:bCs/>
          <w:i w:val="0"/>
          <w:iCs w:val="0"/>
          <w:sz w:val="22"/>
          <w:szCs w:val="22"/>
        </w:rPr>
        <w:t xml:space="preserve">Figure </w:t>
      </w:r>
      <w:r w:rsidRPr="00937742">
        <w:rPr>
          <w:b/>
          <w:bCs/>
          <w:i w:val="0"/>
          <w:iCs w:val="0"/>
          <w:sz w:val="22"/>
          <w:szCs w:val="22"/>
        </w:rPr>
        <w:fldChar w:fldCharType="begin"/>
      </w:r>
      <w:r w:rsidRPr="00937742">
        <w:rPr>
          <w:b/>
          <w:bCs/>
          <w:i w:val="0"/>
          <w:iCs w:val="0"/>
          <w:sz w:val="22"/>
          <w:szCs w:val="22"/>
        </w:rPr>
        <w:instrText xml:space="preserve"> SEQ Figure \* ARABIC </w:instrText>
      </w:r>
      <w:r w:rsidRPr="00937742">
        <w:rPr>
          <w:b/>
          <w:bCs/>
          <w:i w:val="0"/>
          <w:iCs w:val="0"/>
          <w:sz w:val="22"/>
          <w:szCs w:val="22"/>
        </w:rPr>
        <w:fldChar w:fldCharType="separate"/>
      </w:r>
      <w:r w:rsidR="00A158CE">
        <w:rPr>
          <w:b/>
          <w:bCs/>
          <w:i w:val="0"/>
          <w:iCs w:val="0"/>
          <w:noProof/>
          <w:sz w:val="22"/>
          <w:szCs w:val="22"/>
        </w:rPr>
        <w:t>20</w:t>
      </w:r>
      <w:r w:rsidRPr="00937742">
        <w:rPr>
          <w:b/>
          <w:bCs/>
          <w:i w:val="0"/>
          <w:iCs w:val="0"/>
          <w:sz w:val="22"/>
          <w:szCs w:val="22"/>
        </w:rPr>
        <w:fldChar w:fldCharType="end"/>
      </w:r>
      <w:ins w:id="268" w:author="Abiodun Aremu" w:date="2023-08-22T16:44:00Z">
        <w:r w:rsidR="00252014">
          <w:rPr>
            <w:b/>
            <w:bCs/>
            <w:i w:val="0"/>
            <w:iCs w:val="0"/>
            <w:sz w:val="22"/>
            <w:szCs w:val="22"/>
          </w:rPr>
          <w:t>7</w:t>
        </w:r>
      </w:ins>
      <w:r w:rsidRPr="00937742">
        <w:rPr>
          <w:b/>
          <w:bCs/>
          <w:i w:val="0"/>
          <w:iCs w:val="0"/>
          <w:sz w:val="22"/>
          <w:szCs w:val="22"/>
        </w:rPr>
        <w:t xml:space="preserve">. Create file </w:t>
      </w:r>
      <w:proofErr w:type="gramStart"/>
      <w:r w:rsidRPr="00937742">
        <w:rPr>
          <w:b/>
          <w:bCs/>
          <w:i w:val="0"/>
          <w:iCs w:val="0"/>
          <w:sz w:val="22"/>
          <w:szCs w:val="22"/>
        </w:rPr>
        <w:t>demo</w:t>
      </w:r>
      <w:bookmarkEnd w:id="267"/>
      <w:proofErr w:type="gramEnd"/>
    </w:p>
    <w:p w14:paraId="6F266F20" w14:textId="023508E7" w:rsidR="00AD76A5" w:rsidRDefault="00AD76A5" w:rsidP="0003467D">
      <w:pPr>
        <w:pStyle w:val="Heading2"/>
      </w:pPr>
      <w:bookmarkStart w:id="269" w:name="_8.0__Analyzing"/>
      <w:bookmarkStart w:id="270" w:name="_6.0__Analyzing"/>
      <w:bookmarkStart w:id="271" w:name="_5.1__Saving"/>
      <w:bookmarkStart w:id="272" w:name="_5.2__Saving"/>
      <w:bookmarkStart w:id="273" w:name="_Toc113037958"/>
      <w:bookmarkEnd w:id="269"/>
      <w:bookmarkEnd w:id="270"/>
      <w:bookmarkEnd w:id="271"/>
      <w:bookmarkEnd w:id="272"/>
      <w:proofErr w:type="gramStart"/>
      <w:r>
        <w:t>5.</w:t>
      </w:r>
      <w:r w:rsidR="009F4A0A">
        <w:t>3</w:t>
      </w:r>
      <w:r w:rsidR="00357D78">
        <w:t xml:space="preserve">  </w:t>
      </w:r>
      <w:r>
        <w:t>Saving</w:t>
      </w:r>
      <w:proofErr w:type="gramEnd"/>
      <w:r>
        <w:t xml:space="preserve"> a</w:t>
      </w:r>
      <w:r w:rsidRPr="00A83AE4">
        <w:t xml:space="preserve"> Profile</w:t>
      </w:r>
      <w:bookmarkEnd w:id="273"/>
    </w:p>
    <w:p w14:paraId="1B2AF7BC" w14:textId="10AB631E" w:rsidR="00937742" w:rsidRDefault="00AD76A5" w:rsidP="00AD76A5">
      <w:pPr>
        <w:pStyle w:val="Normal2"/>
      </w:pPr>
      <w:r>
        <w:t xml:space="preserve">After you complete a test run in section </w:t>
      </w:r>
      <w:hyperlink w:anchor="_5.0__Running" w:history="1">
        <w:r>
          <w:rPr>
            <w:rStyle w:val="Hyperlink"/>
          </w:rPr>
          <w:t>5.0 Running the Test Suite Test Cases</w:t>
        </w:r>
      </w:hyperlink>
      <w:r w:rsidR="00A64014">
        <w:t xml:space="preserve">, </w:t>
      </w:r>
      <w:r>
        <w:t xml:space="preserve">based on a particular Test Case configuration, you have the option to use the </w:t>
      </w:r>
      <w:hyperlink w:anchor="ProtocolTestManagerWS" w:history="1">
        <w:r w:rsidRPr="00EE1C45">
          <w:rPr>
            <w:rStyle w:val="Hyperlink"/>
            <w:b/>
            <w:bCs/>
            <w:color w:val="00B050"/>
          </w:rPr>
          <w:t xml:space="preserve">PTM </w:t>
        </w:r>
        <w:r w:rsidR="00EE1C45" w:rsidRPr="00EE1C45">
          <w:rPr>
            <w:rStyle w:val="Hyperlink"/>
            <w:b/>
            <w:bCs/>
            <w:color w:val="00B050"/>
          </w:rPr>
          <w:t>Service</w:t>
        </w:r>
      </w:hyperlink>
      <w:r w:rsidR="00EE1C45">
        <w:t xml:space="preserve"> </w:t>
      </w:r>
      <w:r>
        <w:t xml:space="preserve">to save the configuration as a </w:t>
      </w:r>
      <w:hyperlink w:anchor="Profile" w:history="1">
        <w:r w:rsidRPr="00C03F1C">
          <w:rPr>
            <w:rStyle w:val="Hyperlink"/>
            <w:b/>
            <w:bCs/>
            <w:color w:val="00B050"/>
          </w:rPr>
          <w:t>Profile</w:t>
        </w:r>
      </w:hyperlink>
      <w:r w:rsidRPr="0042784E">
        <w:rPr>
          <w:color w:val="00B050"/>
        </w:rPr>
        <w:t xml:space="preserve"> </w:t>
      </w:r>
      <w:r>
        <w:t xml:space="preserve">that you can </w:t>
      </w:r>
      <w:r w:rsidR="00FD22C1">
        <w:t>rerun</w:t>
      </w:r>
      <w:r>
        <w:t xml:space="preserve"> </w:t>
      </w:r>
      <w:r w:rsidR="0015526A">
        <w:t xml:space="preserve">on demand </w:t>
      </w:r>
      <w:r>
        <w:t xml:space="preserve">simply by locating the </w:t>
      </w:r>
      <w:r w:rsidRPr="007A12BE">
        <w:rPr>
          <w:b/>
          <w:bCs/>
        </w:rPr>
        <w:t>Profile</w:t>
      </w:r>
      <w:r>
        <w:t xml:space="preserve"> in a specified directory, loading it into the </w:t>
      </w:r>
      <w:r w:rsidRPr="00EE1C45">
        <w:rPr>
          <w:b/>
          <w:bCs/>
        </w:rPr>
        <w:t>PTM</w:t>
      </w:r>
      <w:r w:rsidR="00EE1C45" w:rsidRPr="00EE1C45">
        <w:rPr>
          <w:b/>
          <w:bCs/>
        </w:rPr>
        <w:t xml:space="preserve"> Service</w:t>
      </w:r>
      <w:r>
        <w:t xml:space="preserve">, and </w:t>
      </w:r>
      <w:r w:rsidR="00155538">
        <w:t xml:space="preserve">then </w:t>
      </w:r>
      <w:r>
        <w:t xml:space="preserve">executing it.  </w:t>
      </w:r>
    </w:p>
    <w:p w14:paraId="30820A4C" w14:textId="159BF5A2" w:rsidR="00AD76A5" w:rsidRDefault="00AD76A5" w:rsidP="00AD76A5">
      <w:pPr>
        <w:pStyle w:val="Normal2"/>
      </w:pPr>
      <w:r>
        <w:lastRenderedPageBreak/>
        <w:t xml:space="preserve">Thereafter, you can analyze the data in the same way you would </w:t>
      </w:r>
      <w:r w:rsidR="00900743">
        <w:t xml:space="preserve">normally do </w:t>
      </w:r>
      <w:r>
        <w:t>during an</w:t>
      </w:r>
      <w:r w:rsidR="00C912D3">
        <w:t>y</w:t>
      </w:r>
      <w:r>
        <w:t xml:space="preserve"> analysis session that you started based on the </w:t>
      </w:r>
      <w:r w:rsidRPr="00F868AB">
        <w:rPr>
          <w:b/>
          <w:bCs/>
        </w:rPr>
        <w:t>Auto-Detect</w:t>
      </w:r>
      <w:r>
        <w:t xml:space="preserve"> mode</w:t>
      </w:r>
      <w:r w:rsidR="00C912D3">
        <w:t>, as</w:t>
      </w:r>
      <w:r>
        <w:t xml:space="preserve"> described in</w:t>
      </w:r>
      <w:r w:rsidR="00032609">
        <w:t xml:space="preserve"> </w:t>
      </w:r>
      <w:hyperlink w:anchor="_4.1__Configure" w:history="1">
        <w:r w:rsidR="00032609" w:rsidRPr="00D2566B">
          <w:rPr>
            <w:rStyle w:val="Hyperlink"/>
            <w:color w:val="auto"/>
            <w:u w:val="none"/>
          </w:rPr>
          <w:t xml:space="preserve">section </w:t>
        </w:r>
        <w:r w:rsidR="00032609">
          <w:rPr>
            <w:rStyle w:val="Hyperlink"/>
          </w:rPr>
          <w:t xml:space="preserve">4.1 </w:t>
        </w:r>
        <w:r w:rsidR="00E42C6D" w:rsidRPr="00E42C6D">
          <w:rPr>
            <w:rStyle w:val="Hyperlink"/>
          </w:rPr>
          <w:t>Configur</w:t>
        </w:r>
        <w:r w:rsidR="00E42C6D">
          <w:rPr>
            <w:rStyle w:val="Hyperlink"/>
          </w:rPr>
          <w:t>e</w:t>
        </w:r>
        <w:r w:rsidR="00E42C6D" w:rsidRPr="00E42C6D">
          <w:rPr>
            <w:rStyle w:val="Hyperlink"/>
          </w:rPr>
          <w:t xml:space="preserve"> the </w:t>
        </w:r>
        <w:r w:rsidRPr="00E42C6D">
          <w:rPr>
            <w:rStyle w:val="Hyperlink"/>
          </w:rPr>
          <w:t xml:space="preserve">Test Environment with </w:t>
        </w:r>
        <w:r w:rsidR="00EE1C45">
          <w:rPr>
            <w:rStyle w:val="Hyperlink"/>
          </w:rPr>
          <w:t xml:space="preserve">the </w:t>
        </w:r>
        <w:r w:rsidR="00E42C6D" w:rsidRPr="00E42C6D">
          <w:rPr>
            <w:rStyle w:val="Hyperlink"/>
          </w:rPr>
          <w:t xml:space="preserve">PTM </w:t>
        </w:r>
        <w:r w:rsidR="00EE1C45">
          <w:rPr>
            <w:rStyle w:val="Hyperlink"/>
          </w:rPr>
          <w:t>Service</w:t>
        </w:r>
      </w:hyperlink>
      <w:r>
        <w:t xml:space="preserve">. </w:t>
      </w:r>
    </w:p>
    <w:p w14:paraId="730AD1FB" w14:textId="508CB7D5" w:rsidR="00742BD0" w:rsidRDefault="00FD22C1" w:rsidP="00AD76A5">
      <w:pPr>
        <w:pStyle w:val="Normal2"/>
      </w:pPr>
      <w:r>
        <w:t>To</w:t>
      </w:r>
      <w:r w:rsidR="00AD76A5">
        <w:t xml:space="preserve"> utilize a </w:t>
      </w:r>
      <w:r w:rsidR="00AD76A5" w:rsidRPr="007A12BE">
        <w:rPr>
          <w:b/>
          <w:bCs/>
        </w:rPr>
        <w:t>Profile</w:t>
      </w:r>
      <w:r w:rsidR="00AD76A5">
        <w:t xml:space="preserve"> in the stated manner, </w:t>
      </w:r>
      <w:r w:rsidR="00D17F86">
        <w:t>it is recommended that you</w:t>
      </w:r>
      <w:r w:rsidR="00AD76A5" w:rsidRPr="00F26B8E">
        <w:t xml:space="preserve"> run the Test Suite at least once and save a </w:t>
      </w:r>
      <w:r w:rsidR="00AD76A5" w:rsidRPr="00EE04EA">
        <w:rPr>
          <w:b/>
          <w:bCs/>
        </w:rPr>
        <w:t>Profile</w:t>
      </w:r>
      <w:r w:rsidR="00AD76A5" w:rsidRPr="00F26B8E">
        <w:t xml:space="preserve"> </w:t>
      </w:r>
      <w:r w:rsidR="00742BD0">
        <w:t xml:space="preserve">that extracts the </w:t>
      </w:r>
      <w:r w:rsidR="00AD76A5" w:rsidRPr="00F26B8E">
        <w:t xml:space="preserve">test cases </w:t>
      </w:r>
      <w:r w:rsidR="00155538">
        <w:t xml:space="preserve">you selected </w:t>
      </w:r>
      <w:r w:rsidR="00CC5E19">
        <w:t xml:space="preserve">along with </w:t>
      </w:r>
      <w:del w:id="274" w:author="Joe Tornese" w:date="2023-08-23T07:48:00Z">
        <w:r w:rsidR="00CC5E19" w:rsidRPr="00F26B8E" w:rsidDel="00FD22C1">
          <w:delText xml:space="preserve"> </w:delText>
        </w:r>
      </w:del>
      <w:r w:rsidR="00AD76A5" w:rsidRPr="00F26B8E">
        <w:t>related configuration information.</w:t>
      </w:r>
    </w:p>
    <w:p w14:paraId="07D1E034" w14:textId="4439668A" w:rsidR="00AD76A5" w:rsidRDefault="00D17F86" w:rsidP="00AD76A5">
      <w:pPr>
        <w:pStyle w:val="Normal2"/>
      </w:pPr>
      <w:r>
        <w:t xml:space="preserve">However, </w:t>
      </w:r>
      <w:r w:rsidR="00742BD0">
        <w:t>in real world scenario</w:t>
      </w:r>
      <w:r w:rsidR="00A34F9D">
        <w:t>s</w:t>
      </w:r>
      <w:r w:rsidR="00742BD0">
        <w:t xml:space="preserve">, </w:t>
      </w:r>
      <w:r>
        <w:t xml:space="preserve">note that you can </w:t>
      </w:r>
      <w:r w:rsidR="00BB287E">
        <w:t xml:space="preserve">optionally </w:t>
      </w:r>
      <w:r>
        <w:t xml:space="preserve">save a </w:t>
      </w:r>
      <w:r w:rsidRPr="00D17F86">
        <w:rPr>
          <w:b/>
          <w:bCs/>
        </w:rPr>
        <w:t>Profile</w:t>
      </w:r>
      <w:r>
        <w:t xml:space="preserve"> before </w:t>
      </w:r>
      <w:r w:rsidR="00F10DC8">
        <w:t xml:space="preserve">executing </w:t>
      </w:r>
      <w:r>
        <w:t>your Test Case configuration</w:t>
      </w:r>
      <w:r w:rsidR="00F10DC8">
        <w:t>.</w:t>
      </w:r>
      <w:r w:rsidR="004F7F25">
        <w:t xml:space="preserve"> </w:t>
      </w:r>
      <w:r w:rsidR="00F10DC8">
        <w:t xml:space="preserve">However, </w:t>
      </w:r>
      <w:r w:rsidR="004F7F25">
        <w:t xml:space="preserve">in this case, you will not have the advantage of knowing how well the Test Case configuration performed and whether you really want to save </w:t>
      </w:r>
      <w:proofErr w:type="gramStart"/>
      <w:r w:rsidR="004F7F25">
        <w:t>it</w:t>
      </w:r>
      <w:r w:rsidR="00066AC1">
        <w:t xml:space="preserve">, </w:t>
      </w:r>
      <w:ins w:id="275" w:author="Joe Tornese" w:date="2023-08-23T07:51:00Z">
        <w:r w:rsidR="00066AC1">
          <w:t xml:space="preserve"> </w:t>
        </w:r>
      </w:ins>
      <w:r w:rsidR="004F7F25">
        <w:t>for</w:t>
      </w:r>
      <w:proofErr w:type="gramEnd"/>
      <w:r w:rsidR="004F7F25">
        <w:t xml:space="preserve"> example, as a </w:t>
      </w:r>
      <w:r w:rsidR="00871873">
        <w:t xml:space="preserve">test </w:t>
      </w:r>
      <w:r w:rsidR="004F7F25">
        <w:t xml:space="preserve">results baseline for a certain set of features you </w:t>
      </w:r>
      <w:r w:rsidR="00BB5BDE">
        <w:t>plan to</w:t>
      </w:r>
      <w:r w:rsidR="004F7F25">
        <w:t xml:space="preserve"> </w:t>
      </w:r>
      <w:r w:rsidR="00FD22C1">
        <w:t>retest</w:t>
      </w:r>
      <w:r w:rsidR="00BB5BDE">
        <w:t xml:space="preserve"> for comparison</w:t>
      </w:r>
      <w:r w:rsidR="00937742">
        <w:t xml:space="preserve"> purposes</w:t>
      </w:r>
      <w:r>
        <w:t>.</w:t>
      </w:r>
    </w:p>
    <w:p w14:paraId="4CBC6C22" w14:textId="16B0A6CF" w:rsidR="00170E4C" w:rsidRDefault="00AD76A5" w:rsidP="00AD76A5">
      <w:pPr>
        <w:pStyle w:val="Normal2"/>
      </w:pPr>
      <w:r>
        <w:t>After you</w:t>
      </w:r>
      <w:r w:rsidRPr="00F26B8E">
        <w:t xml:space="preserve"> save a </w:t>
      </w:r>
      <w:r w:rsidRPr="00ED35A3">
        <w:rPr>
          <w:b/>
          <w:bCs/>
        </w:rPr>
        <w:t>Profile</w:t>
      </w:r>
      <w:r>
        <w:t>,</w:t>
      </w:r>
      <w:r w:rsidRPr="00F26B8E">
        <w:t xml:space="preserve"> </w:t>
      </w:r>
      <w:r>
        <w:t>you can then</w:t>
      </w:r>
      <w:r w:rsidRPr="00F26B8E">
        <w:t xml:space="preserve"> use it in subsequent </w:t>
      </w:r>
      <w:r w:rsidR="00066AC1">
        <w:t>reruns</w:t>
      </w:r>
      <w:r w:rsidRPr="00F26B8E">
        <w:t xml:space="preserve"> of the profiled test environment where you specify use of the </w:t>
      </w:r>
      <w:r w:rsidRPr="00AC1A1E">
        <w:rPr>
          <w:b/>
          <w:bCs/>
        </w:rPr>
        <w:t>Load Profile</w:t>
      </w:r>
      <w:r w:rsidRPr="00F26B8E">
        <w:t xml:space="preserve"> option in the </w:t>
      </w:r>
      <w:r w:rsidR="00CC5E19" w:rsidRPr="00CC5E19">
        <w:rPr>
          <w:b/>
          <w:bCs/>
        </w:rPr>
        <w:t>PTM Service</w:t>
      </w:r>
      <w:r w:rsidRPr="00F26B8E">
        <w:t xml:space="preserve">.  </w:t>
      </w:r>
    </w:p>
    <w:p w14:paraId="1992CF29" w14:textId="07D6734E" w:rsidR="00AD76A5" w:rsidRDefault="00066AC1" w:rsidP="00AD76A5">
      <w:pPr>
        <w:pStyle w:val="Normal2"/>
      </w:pPr>
      <w:r>
        <w:t>Instructions on how to s</w:t>
      </w:r>
      <w:r w:rsidR="00AD76A5">
        <w:t xml:space="preserve">ave a </w:t>
      </w:r>
      <w:r w:rsidR="00AD76A5" w:rsidRPr="007A12BE">
        <w:rPr>
          <w:b/>
          <w:bCs/>
        </w:rPr>
        <w:t>Profile</w:t>
      </w:r>
      <w:r w:rsidR="00AD76A5">
        <w:t xml:space="preserve"> </w:t>
      </w:r>
      <w:r>
        <w:t xml:space="preserve">are </w:t>
      </w:r>
      <w:r w:rsidR="00AD76A5">
        <w:t>as follows.</w:t>
      </w:r>
    </w:p>
    <w:p w14:paraId="79D265E4" w14:textId="46A2C8F6" w:rsidR="00754821" w:rsidRDefault="00754821" w:rsidP="00754821">
      <w:pPr>
        <w:pStyle w:val="Normal2"/>
      </w:pPr>
      <w:r w:rsidRPr="00D33C7E">
        <w:rPr>
          <w:rStyle w:val="Hyperlink"/>
          <w:color w:val="0070C0"/>
          <w:u w:val="none"/>
          <w:lang w:val="en"/>
        </w:rPr>
        <w:sym w:font="Wingdings 3" w:char="F084"/>
      </w:r>
      <w:r>
        <w:rPr>
          <w:rStyle w:val="Hyperlink"/>
          <w:color w:val="auto"/>
          <w:u w:val="none"/>
          <w:lang w:val="en"/>
        </w:rPr>
        <w:t xml:space="preserve"> </w:t>
      </w:r>
      <w:del w:id="276" w:author="Joe Tornese" w:date="2023-08-25T11:42:00Z">
        <w:r w:rsidDel="001439EA">
          <w:rPr>
            <w:rStyle w:val="Hyperlink"/>
            <w:color w:val="auto"/>
            <w:u w:val="none"/>
            <w:lang w:val="en"/>
          </w:rPr>
          <w:delText xml:space="preserve"> </w:delText>
        </w:r>
        <w:r w:rsidR="00B07970" w:rsidDel="001439EA">
          <w:rPr>
            <w:rStyle w:val="Hyperlink"/>
            <w:color w:val="auto"/>
            <w:u w:val="none"/>
            <w:lang w:val="en"/>
          </w:rPr>
          <w:delText xml:space="preserve"> </w:delText>
        </w:r>
      </w:del>
      <w:r w:rsidRPr="000E1FBD">
        <w:rPr>
          <w:b/>
          <w:bCs/>
        </w:rPr>
        <w:t xml:space="preserve">To save a Profile that encapsulates the current Test Case </w:t>
      </w:r>
      <w:proofErr w:type="gramStart"/>
      <w:r w:rsidRPr="000E1FBD">
        <w:rPr>
          <w:b/>
          <w:bCs/>
        </w:rPr>
        <w:t>configuration</w:t>
      </w:r>
      <w:proofErr w:type="gramEnd"/>
    </w:p>
    <w:p w14:paraId="7DF647F1" w14:textId="6A0830F3" w:rsidR="007C1699" w:rsidRPr="007C1699" w:rsidRDefault="00754821" w:rsidP="000C7978">
      <w:pPr>
        <w:pStyle w:val="Normal2"/>
        <w:numPr>
          <w:ilvl w:val="0"/>
          <w:numId w:val="38"/>
        </w:numPr>
      </w:pPr>
      <w:r>
        <w:t xml:space="preserve">In the lower-right sector </w:t>
      </w:r>
      <w:r w:rsidR="00162A8F">
        <w:t xml:space="preserve">of </w:t>
      </w:r>
      <w:r>
        <w:t xml:space="preserve">the </w:t>
      </w:r>
      <w:r w:rsidR="00162A8F" w:rsidRPr="007C1699">
        <w:rPr>
          <w:rStyle w:val="Hyperlink"/>
          <w:b/>
          <w:bCs/>
          <w:color w:val="auto"/>
          <w:u w:val="none"/>
          <w:lang w:val="en"/>
        </w:rPr>
        <w:t>View Result</w:t>
      </w:r>
      <w:r w:rsidR="00162A8F">
        <w:rPr>
          <w:rStyle w:val="Hyperlink"/>
          <w:color w:val="auto"/>
          <w:u w:val="none"/>
          <w:lang w:val="en"/>
        </w:rPr>
        <w:t xml:space="preserve"> page </w:t>
      </w:r>
      <w:r>
        <w:t xml:space="preserve">of the </w:t>
      </w:r>
      <w:hyperlink w:anchor="ProtocolTestManagerWS" w:history="1">
        <w:r w:rsidRPr="00F23C50">
          <w:rPr>
            <w:rStyle w:val="Hyperlink"/>
            <w:b/>
            <w:bCs/>
            <w:color w:val="00B050"/>
          </w:rPr>
          <w:t>PTM</w:t>
        </w:r>
        <w:r w:rsidRPr="00F23C50">
          <w:rPr>
            <w:rStyle w:val="Hyperlink"/>
            <w:color w:val="00B050"/>
          </w:rPr>
          <w:t xml:space="preserve"> </w:t>
        </w:r>
        <w:r w:rsidR="00162A8F" w:rsidRPr="00F23C50">
          <w:rPr>
            <w:rStyle w:val="Hyperlink"/>
            <w:b/>
            <w:bCs/>
            <w:color w:val="00B050"/>
          </w:rPr>
          <w:t>Service</w:t>
        </w:r>
      </w:hyperlink>
      <w:r w:rsidR="00162A8F" w:rsidRPr="00162A8F">
        <w:rPr>
          <w:color w:val="262626" w:themeColor="text1" w:themeTint="D9"/>
        </w:rPr>
        <w:t xml:space="preserve"> </w:t>
      </w:r>
      <w:r>
        <w:t xml:space="preserve">shown in the </w:t>
      </w:r>
      <w:r w:rsidR="002029E4">
        <w:t>following figure (figure 28)</w:t>
      </w:r>
      <w:r>
        <w:t xml:space="preserve">, </w:t>
      </w:r>
      <w:r w:rsidR="007B3D70">
        <w:t>select</w:t>
      </w:r>
      <w:r>
        <w:t xml:space="preserve"> the </w:t>
      </w:r>
      <w:r w:rsidRPr="00AC1A1E">
        <w:rPr>
          <w:b/>
          <w:bCs/>
        </w:rPr>
        <w:t>Export</w:t>
      </w:r>
      <w:r w:rsidR="007C1699">
        <w:rPr>
          <w:b/>
          <w:bCs/>
        </w:rPr>
        <w:t xml:space="preserve"> Profile </w:t>
      </w:r>
      <w:r w:rsidR="00066AC1">
        <w:t>dropdown</w:t>
      </w:r>
      <w:r w:rsidR="007C1699" w:rsidRPr="007C1699">
        <w:t xml:space="preserve"> button</w:t>
      </w:r>
      <w:r w:rsidR="007C1699">
        <w:rPr>
          <w:b/>
          <w:bCs/>
        </w:rPr>
        <w:t xml:space="preserve"> </w:t>
      </w:r>
      <w:r w:rsidR="007C1699" w:rsidRPr="007C1699">
        <w:t>to display the following command selections:</w:t>
      </w:r>
    </w:p>
    <w:p w14:paraId="3F66EBA4" w14:textId="0CE97FBD" w:rsidR="007D6D2B" w:rsidRDefault="007C1699" w:rsidP="000C7978">
      <w:pPr>
        <w:pStyle w:val="ListParagraph"/>
        <w:numPr>
          <w:ilvl w:val="1"/>
          <w:numId w:val="19"/>
        </w:numPr>
        <w:rPr>
          <w:lang w:val="en"/>
        </w:rPr>
      </w:pPr>
      <w:r w:rsidRPr="00515A77">
        <w:rPr>
          <w:b/>
          <w:bCs/>
          <w:lang w:val="en"/>
        </w:rPr>
        <w:t>Export all Test Cases to Profile</w:t>
      </w:r>
      <w:r w:rsidR="008617C5">
        <w:rPr>
          <w:b/>
          <w:bCs/>
          <w:lang w:val="en"/>
        </w:rPr>
        <w:t xml:space="preserve">. </w:t>
      </w:r>
      <w:r w:rsidR="008617C5">
        <w:rPr>
          <w:lang w:val="en"/>
        </w:rPr>
        <w:t>S</w:t>
      </w:r>
      <w:r>
        <w:rPr>
          <w:lang w:val="en"/>
        </w:rPr>
        <w:t xml:space="preserve">elect if you want to generate an executable record of a particular test configuration </w:t>
      </w:r>
      <w:r w:rsidR="00A8008C">
        <w:rPr>
          <w:lang w:val="en"/>
        </w:rPr>
        <w:t xml:space="preserve">based on </w:t>
      </w:r>
      <w:r w:rsidR="00230A3D">
        <w:rPr>
          <w:lang w:val="en"/>
        </w:rPr>
        <w:t>the current test run</w:t>
      </w:r>
      <w:r w:rsidR="00247C0F">
        <w:rPr>
          <w:lang w:val="en"/>
        </w:rPr>
        <w:t>,</w:t>
      </w:r>
      <w:r w:rsidR="00230A3D">
        <w:rPr>
          <w:lang w:val="en"/>
        </w:rPr>
        <w:t xml:space="preserve"> </w:t>
      </w:r>
      <w:r>
        <w:rPr>
          <w:lang w:val="en"/>
        </w:rPr>
        <w:t xml:space="preserve">that reflects a specific environment of interest </w:t>
      </w:r>
      <w:r w:rsidR="00230A3D">
        <w:rPr>
          <w:lang w:val="en"/>
        </w:rPr>
        <w:t xml:space="preserve">you want to preserve for test purposes. </w:t>
      </w:r>
    </w:p>
    <w:p w14:paraId="025D8FBE" w14:textId="4F8A95B6" w:rsidR="007C1699" w:rsidRDefault="00230A3D" w:rsidP="007D6D2B">
      <w:pPr>
        <w:pStyle w:val="ListParagraph"/>
        <w:ind w:left="1440"/>
        <w:rPr>
          <w:lang w:val="en"/>
        </w:rPr>
      </w:pPr>
      <w:r>
        <w:rPr>
          <w:lang w:val="en"/>
        </w:rPr>
        <w:t xml:space="preserve">You might </w:t>
      </w:r>
      <w:r w:rsidR="00ED69F7">
        <w:rPr>
          <w:lang w:val="en"/>
        </w:rPr>
        <w:t>d</w:t>
      </w:r>
      <w:r>
        <w:rPr>
          <w:lang w:val="en"/>
        </w:rPr>
        <w:t xml:space="preserve">o this to facilitate a record of test performance </w:t>
      </w:r>
      <w:r w:rsidR="00ED69F7">
        <w:rPr>
          <w:lang w:val="en"/>
        </w:rPr>
        <w:t>that</w:t>
      </w:r>
      <w:r>
        <w:rPr>
          <w:lang w:val="en"/>
        </w:rPr>
        <w:t xml:space="preserve"> create</w:t>
      </w:r>
      <w:r w:rsidR="00ED69F7">
        <w:rPr>
          <w:lang w:val="en"/>
        </w:rPr>
        <w:t>s</w:t>
      </w:r>
      <w:r>
        <w:rPr>
          <w:lang w:val="en"/>
        </w:rPr>
        <w:t xml:space="preserve"> </w:t>
      </w:r>
      <w:r w:rsidR="007C1699">
        <w:rPr>
          <w:lang w:val="en"/>
        </w:rPr>
        <w:t xml:space="preserve">a baseline for </w:t>
      </w:r>
      <w:r>
        <w:rPr>
          <w:lang w:val="en"/>
        </w:rPr>
        <w:t>future test result comparisons</w:t>
      </w:r>
      <w:r w:rsidR="007C1699">
        <w:rPr>
          <w:lang w:val="en"/>
        </w:rPr>
        <w:t>.</w:t>
      </w:r>
    </w:p>
    <w:p w14:paraId="0B1BC12A" w14:textId="5E5DE39F" w:rsidR="007C1699" w:rsidRPr="007C1699" w:rsidRDefault="007C1699" w:rsidP="000C7978">
      <w:pPr>
        <w:pStyle w:val="Normal2"/>
        <w:numPr>
          <w:ilvl w:val="1"/>
          <w:numId w:val="19"/>
        </w:numPr>
      </w:pPr>
      <w:r w:rsidRPr="00CA68B5">
        <w:rPr>
          <w:b/>
          <w:bCs/>
          <w:lang w:val="en"/>
        </w:rPr>
        <w:t>Export Selected Test Cases to Profile</w:t>
      </w:r>
      <w:r w:rsidR="008617C5">
        <w:rPr>
          <w:b/>
          <w:bCs/>
          <w:lang w:val="en"/>
        </w:rPr>
        <w:t xml:space="preserve">. </w:t>
      </w:r>
      <w:r w:rsidR="008617C5">
        <w:rPr>
          <w:lang w:val="en"/>
        </w:rPr>
        <w:t>I</w:t>
      </w:r>
      <w:r w:rsidRPr="00CA68B5">
        <w:rPr>
          <w:lang w:val="en"/>
        </w:rPr>
        <w:t xml:space="preserve">dentical as above but with a narrowed </w:t>
      </w:r>
      <w:r>
        <w:rPr>
          <w:lang w:val="en"/>
        </w:rPr>
        <w:t xml:space="preserve">test </w:t>
      </w:r>
      <w:r w:rsidRPr="00CA68B5">
        <w:rPr>
          <w:lang w:val="en"/>
        </w:rPr>
        <w:t>focus</w:t>
      </w:r>
      <w:r w:rsidR="00653973">
        <w:rPr>
          <w:lang w:val="en"/>
        </w:rPr>
        <w:t xml:space="preserve"> of selected Test Cases</w:t>
      </w:r>
      <w:r>
        <w:rPr>
          <w:lang w:val="en"/>
        </w:rPr>
        <w:t>.</w:t>
      </w:r>
    </w:p>
    <w:p w14:paraId="179BE03B" w14:textId="233BF3A0" w:rsidR="00754821" w:rsidRDefault="00754821" w:rsidP="00230A3D">
      <w:pPr>
        <w:pStyle w:val="NormalLineSpacing"/>
      </w:pPr>
    </w:p>
    <w:p w14:paraId="51F5E969" w14:textId="569A0C11" w:rsidR="00754821" w:rsidRDefault="00B54491" w:rsidP="002123BC">
      <w:pPr>
        <w:pStyle w:val="ListParagraph0"/>
      </w:pPr>
      <w:r>
        <w:rPr>
          <w:noProof/>
        </w:rPr>
        <w:drawing>
          <wp:inline distT="0" distB="0" distL="0" distR="0" wp14:anchorId="6ECDDB30" wp14:editId="292AF3D6">
            <wp:extent cx="6243840" cy="2862591"/>
            <wp:effectExtent l="0" t="0" r="508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243840" cy="2862591"/>
                    </a:xfrm>
                    <a:prstGeom prst="rect">
                      <a:avLst/>
                    </a:prstGeom>
                  </pic:spPr>
                </pic:pic>
              </a:graphicData>
            </a:graphic>
          </wp:inline>
        </w:drawing>
      </w:r>
    </w:p>
    <w:p w14:paraId="2145397D" w14:textId="48B1C5F7" w:rsidR="00937742" w:rsidRPr="00937742" w:rsidRDefault="00937742" w:rsidP="00937742">
      <w:pPr>
        <w:pStyle w:val="Caption"/>
        <w:ind w:left="720"/>
        <w:rPr>
          <w:b/>
          <w:bCs/>
          <w:i w:val="0"/>
          <w:iCs w:val="0"/>
          <w:sz w:val="22"/>
          <w:szCs w:val="22"/>
        </w:rPr>
      </w:pPr>
      <w:bookmarkStart w:id="277" w:name="_Toc113037833"/>
      <w:r w:rsidRPr="00937742">
        <w:rPr>
          <w:b/>
          <w:bCs/>
          <w:i w:val="0"/>
          <w:iCs w:val="0"/>
          <w:sz w:val="22"/>
          <w:szCs w:val="22"/>
        </w:rPr>
        <w:t xml:space="preserve">Figure </w:t>
      </w:r>
      <w:r w:rsidRPr="00937742">
        <w:rPr>
          <w:b/>
          <w:bCs/>
          <w:i w:val="0"/>
          <w:iCs w:val="0"/>
          <w:sz w:val="22"/>
          <w:szCs w:val="22"/>
        </w:rPr>
        <w:fldChar w:fldCharType="begin"/>
      </w:r>
      <w:r w:rsidRPr="00937742">
        <w:rPr>
          <w:b/>
          <w:bCs/>
          <w:i w:val="0"/>
          <w:iCs w:val="0"/>
          <w:sz w:val="22"/>
          <w:szCs w:val="22"/>
        </w:rPr>
        <w:instrText xml:space="preserve"> SEQ Figure \* ARABIC </w:instrText>
      </w:r>
      <w:r w:rsidRPr="00937742">
        <w:rPr>
          <w:b/>
          <w:bCs/>
          <w:i w:val="0"/>
          <w:iCs w:val="0"/>
          <w:sz w:val="22"/>
          <w:szCs w:val="22"/>
        </w:rPr>
        <w:fldChar w:fldCharType="separate"/>
      </w:r>
      <w:r w:rsidR="00A158CE">
        <w:rPr>
          <w:b/>
          <w:bCs/>
          <w:i w:val="0"/>
          <w:iCs w:val="0"/>
          <w:noProof/>
          <w:sz w:val="22"/>
          <w:szCs w:val="22"/>
        </w:rPr>
        <w:t>21</w:t>
      </w:r>
      <w:r w:rsidRPr="00937742">
        <w:rPr>
          <w:b/>
          <w:bCs/>
          <w:i w:val="0"/>
          <w:iCs w:val="0"/>
          <w:sz w:val="22"/>
          <w:szCs w:val="22"/>
        </w:rPr>
        <w:fldChar w:fldCharType="end"/>
      </w:r>
      <w:ins w:id="278" w:author="Abiodun Aremu" w:date="2023-08-22T16:44:00Z">
        <w:r w:rsidR="00252014">
          <w:rPr>
            <w:b/>
            <w:bCs/>
            <w:i w:val="0"/>
            <w:iCs w:val="0"/>
            <w:sz w:val="22"/>
            <w:szCs w:val="22"/>
          </w:rPr>
          <w:t>8</w:t>
        </w:r>
      </w:ins>
      <w:r w:rsidRPr="00937742">
        <w:rPr>
          <w:b/>
          <w:bCs/>
          <w:i w:val="0"/>
          <w:iCs w:val="0"/>
          <w:sz w:val="22"/>
          <w:szCs w:val="22"/>
        </w:rPr>
        <w:t xml:space="preserve">. PTM </w:t>
      </w:r>
      <w:proofErr w:type="gramStart"/>
      <w:r w:rsidRPr="00937742">
        <w:rPr>
          <w:b/>
          <w:bCs/>
          <w:i w:val="0"/>
          <w:iCs w:val="0"/>
          <w:sz w:val="22"/>
          <w:szCs w:val="22"/>
        </w:rPr>
        <w:t>Service :</w:t>
      </w:r>
      <w:proofErr w:type="gramEnd"/>
      <w:r w:rsidRPr="00937742">
        <w:rPr>
          <w:b/>
          <w:bCs/>
          <w:i w:val="0"/>
          <w:iCs w:val="0"/>
          <w:sz w:val="22"/>
          <w:szCs w:val="22"/>
        </w:rPr>
        <w:t xml:space="preserve"> Saving a Test Cases Profile</w:t>
      </w:r>
      <w:bookmarkEnd w:id="277"/>
    </w:p>
    <w:p w14:paraId="2BC2B03D" w14:textId="32276B9C" w:rsidR="00B07970" w:rsidRDefault="00754821" w:rsidP="00B07970">
      <w:pPr>
        <w:pStyle w:val="ListParagraph0"/>
        <w:ind w:left="1080"/>
      </w:pPr>
      <w:r w:rsidRPr="002123BC">
        <w:t xml:space="preserve">This action should </w:t>
      </w:r>
      <w:r w:rsidR="008E72F3">
        <w:t xml:space="preserve">post the </w:t>
      </w:r>
      <w:r w:rsidR="008E72F3" w:rsidRPr="0098343F">
        <w:rPr>
          <w:b/>
          <w:bCs/>
        </w:rPr>
        <w:t>Profile</w:t>
      </w:r>
      <w:r w:rsidR="008E72F3">
        <w:t xml:space="preserve"> to a </w:t>
      </w:r>
      <w:r w:rsidR="008E72F3" w:rsidRPr="0098343F">
        <w:rPr>
          <w:b/>
          <w:bCs/>
        </w:rPr>
        <w:t>Downloads</w:t>
      </w:r>
      <w:r w:rsidR="008E72F3">
        <w:t xml:space="preserve"> dialog </w:t>
      </w:r>
      <w:r w:rsidR="0098343F">
        <w:t xml:space="preserve">that is invoked by the </w:t>
      </w:r>
      <w:r w:rsidR="0098343F" w:rsidRPr="0045792D">
        <w:rPr>
          <w:b/>
          <w:bCs/>
        </w:rPr>
        <w:t>PTM Service</w:t>
      </w:r>
      <w:r w:rsidR="00610257">
        <w:t>.</w:t>
      </w:r>
    </w:p>
    <w:p w14:paraId="1436B64B" w14:textId="4CDC8C3F" w:rsidR="00B07970" w:rsidRDefault="00B07970" w:rsidP="000C7978">
      <w:pPr>
        <w:pStyle w:val="ListParagraph0"/>
        <w:numPr>
          <w:ilvl w:val="0"/>
          <w:numId w:val="38"/>
        </w:numPr>
      </w:pPr>
      <w:r>
        <w:lastRenderedPageBreak/>
        <w:t>O</w:t>
      </w:r>
      <w:r w:rsidR="0098343F">
        <w:t xml:space="preserve">pen the </w:t>
      </w:r>
      <w:r w:rsidR="0098343F" w:rsidRPr="0098343F">
        <w:rPr>
          <w:b/>
          <w:bCs/>
        </w:rPr>
        <w:t>Downloads</w:t>
      </w:r>
      <w:r w:rsidR="0098343F">
        <w:t xml:space="preserve"> folder in your file system for access to the file</w:t>
      </w:r>
      <w:r w:rsidR="00C90D68">
        <w:t>.</w:t>
      </w:r>
    </w:p>
    <w:p w14:paraId="1F10687F" w14:textId="255748AE" w:rsidR="00905A79" w:rsidRDefault="00C90D68" w:rsidP="000C7978">
      <w:pPr>
        <w:pStyle w:val="ListParagraph0"/>
        <w:numPr>
          <w:ilvl w:val="0"/>
          <w:numId w:val="38"/>
        </w:numPr>
        <w:rPr>
          <w:ins w:id="279" w:author="Abiodun Aremu" w:date="2023-08-18T20:57:00Z"/>
        </w:rPr>
      </w:pPr>
      <w:r>
        <w:t xml:space="preserve">If </w:t>
      </w:r>
      <w:r w:rsidR="0098343F">
        <w:t xml:space="preserve">you want to create a separate directory location for all your saved </w:t>
      </w:r>
      <w:r w:rsidR="0098343F" w:rsidRPr="00B07970">
        <w:rPr>
          <w:b/>
          <w:bCs/>
        </w:rPr>
        <w:t>Profil</w:t>
      </w:r>
      <w:r w:rsidR="00FB3CDC" w:rsidRPr="00B07970">
        <w:rPr>
          <w:b/>
          <w:bCs/>
        </w:rPr>
        <w:t>e</w:t>
      </w:r>
      <w:r w:rsidR="00B07970" w:rsidRPr="00B07970">
        <w:rPr>
          <w:b/>
          <w:bCs/>
        </w:rPr>
        <w:t>s</w:t>
      </w:r>
      <w:r w:rsidR="00FB3CDC" w:rsidRPr="00B07970">
        <w:t xml:space="preserve">, navigate to a chosen directory location for the </w:t>
      </w:r>
      <w:r w:rsidR="00FB3CDC" w:rsidRPr="00B07970">
        <w:rPr>
          <w:b/>
          <w:bCs/>
        </w:rPr>
        <w:t>Profile</w:t>
      </w:r>
      <w:r w:rsidR="00FB3CDC" w:rsidRPr="00B07970">
        <w:t xml:space="preserve"> via a </w:t>
      </w:r>
      <w:r w:rsidR="00FB3CDC" w:rsidRPr="00B07970">
        <w:rPr>
          <w:b/>
          <w:bCs/>
        </w:rPr>
        <w:t>Save</w:t>
      </w:r>
      <w:r w:rsidR="00FB3CDC" w:rsidRPr="00B07970">
        <w:t xml:space="preserve"> dialog, specify an appropriate </w:t>
      </w:r>
      <w:r w:rsidR="00FB3CDC" w:rsidRPr="00B07970">
        <w:rPr>
          <w:b/>
          <w:bCs/>
        </w:rPr>
        <w:t>Profile</w:t>
      </w:r>
      <w:r w:rsidR="00FB3CDC" w:rsidRPr="00B07970">
        <w:t xml:space="preserve"> name, </w:t>
      </w:r>
      <w:r w:rsidR="007B3D70">
        <w:t>select</w:t>
      </w:r>
      <w:r w:rsidR="00FB3CDC" w:rsidRPr="00B07970">
        <w:t xml:space="preserve"> </w:t>
      </w:r>
      <w:r w:rsidR="00FB3CDC" w:rsidRPr="00B07970">
        <w:rPr>
          <w:b/>
          <w:bCs/>
        </w:rPr>
        <w:t>Save</w:t>
      </w:r>
      <w:r w:rsidR="00FB3CDC" w:rsidRPr="00B07970">
        <w:t xml:space="preserve">, and then close the open </w:t>
      </w:r>
      <w:r w:rsidR="00FB3CDC" w:rsidRPr="00B07970">
        <w:rPr>
          <w:b/>
          <w:bCs/>
        </w:rPr>
        <w:t>Save</w:t>
      </w:r>
      <w:r w:rsidR="00FB3CDC" w:rsidRPr="00B07970">
        <w:t xml:space="preserve"> dialog</w:t>
      </w:r>
      <w:r w:rsidR="00FB3CDC">
        <w:t>.</w:t>
      </w:r>
    </w:p>
    <w:p w14:paraId="631F9FD9" w14:textId="77777777" w:rsidR="00627B7F" w:rsidRDefault="00627B7F" w:rsidP="00627B7F">
      <w:pPr>
        <w:pStyle w:val="ListParagraph0"/>
        <w:ind w:left="1080"/>
      </w:pPr>
    </w:p>
    <w:p w14:paraId="1A54B26F" w14:textId="4759C126" w:rsidR="003458C1" w:rsidRDefault="003458C1" w:rsidP="003458C1">
      <w:pPr>
        <w:pStyle w:val="Heading2"/>
        <w:rPr>
          <w:ins w:id="280" w:author="Abiodun Aremu" w:date="2023-08-18T20:59:00Z"/>
          <w:rStyle w:val="Heading3Char"/>
          <w:b/>
          <w:bCs/>
        </w:rPr>
      </w:pPr>
      <w:proofErr w:type="gramStart"/>
      <w:ins w:id="281" w:author="Abiodun Aremu" w:date="2023-08-18T20:59:00Z">
        <w:r>
          <w:rPr>
            <w:rStyle w:val="Heading3Char"/>
            <w:b/>
            <w:bCs/>
          </w:rPr>
          <w:t>5</w:t>
        </w:r>
        <w:r w:rsidRPr="00EE4625">
          <w:rPr>
            <w:rStyle w:val="Heading3Char"/>
            <w:b/>
            <w:bCs/>
          </w:rPr>
          <w:t>.</w:t>
        </w:r>
        <w:r>
          <w:rPr>
            <w:rStyle w:val="Heading3Char"/>
            <w:b/>
            <w:bCs/>
          </w:rPr>
          <w:t>4</w:t>
        </w:r>
        <w:r w:rsidRPr="00EE4625">
          <w:rPr>
            <w:rStyle w:val="Heading3Char"/>
            <w:b/>
            <w:bCs/>
          </w:rPr>
          <w:t xml:space="preserve">  </w:t>
        </w:r>
        <w:r>
          <w:rPr>
            <w:rStyle w:val="Heading3Char"/>
            <w:b/>
            <w:bCs/>
          </w:rPr>
          <w:t>Create</w:t>
        </w:r>
        <w:proofErr w:type="gramEnd"/>
        <w:r>
          <w:rPr>
            <w:rStyle w:val="Heading3Char"/>
            <w:b/>
            <w:bCs/>
          </w:rPr>
          <w:t xml:space="preserve"> Capabilities File</w:t>
        </w:r>
      </w:ins>
    </w:p>
    <w:p w14:paraId="3E4E1AA0" w14:textId="60897D29" w:rsidR="003458C1" w:rsidRDefault="00100A27" w:rsidP="003458C1">
      <w:pPr>
        <w:pStyle w:val="Normal3"/>
        <w:ind w:left="288"/>
        <w:rPr>
          <w:ins w:id="282" w:author="Abiodun Aremu" w:date="2023-08-18T21:03:00Z"/>
        </w:rPr>
      </w:pPr>
      <w:commentRangeStart w:id="283"/>
      <w:ins w:id="284" w:author="Abiodun Aremu" w:date="2023-08-18T21:02:00Z">
        <w:r w:rsidRPr="00441A32">
          <w:rPr>
            <w:b/>
            <w:bCs/>
          </w:rPr>
          <w:t xml:space="preserve">Capabilities </w:t>
        </w:r>
      </w:ins>
      <w:ins w:id="285" w:author="Abiodun Aremu" w:date="2023-08-30T13:55:00Z">
        <w:r w:rsidR="00441A32" w:rsidRPr="00441A32">
          <w:rPr>
            <w:b/>
            <w:bCs/>
          </w:rPr>
          <w:t>F</w:t>
        </w:r>
      </w:ins>
      <w:ins w:id="286" w:author="Abiodun Aremu" w:date="2023-08-18T21:02:00Z">
        <w:r w:rsidRPr="00441A32">
          <w:rPr>
            <w:b/>
            <w:bCs/>
          </w:rPr>
          <w:t>iles</w:t>
        </w:r>
        <w:r>
          <w:t xml:space="preserve"> </w:t>
        </w:r>
      </w:ins>
      <w:commentRangeEnd w:id="283"/>
      <w:r w:rsidR="008617C5">
        <w:rPr>
          <w:rStyle w:val="CommentReference"/>
        </w:rPr>
        <w:commentReference w:id="283"/>
      </w:r>
      <w:ins w:id="287" w:author="Abiodun Aremu" w:date="2023-08-18T21:02:00Z">
        <w:r>
          <w:t xml:space="preserve">are used to filter </w:t>
        </w:r>
      </w:ins>
      <w:ins w:id="288" w:author="Abiodun Aremu" w:date="2023-08-30T13:55:00Z">
        <w:r w:rsidR="00441A32" w:rsidRPr="00441A32">
          <w:rPr>
            <w:b/>
            <w:bCs/>
          </w:rPr>
          <w:t>T</w:t>
        </w:r>
      </w:ins>
      <w:ins w:id="289" w:author="Abiodun Aremu" w:date="2023-08-18T21:02:00Z">
        <w:r w:rsidRPr="00441A32">
          <w:rPr>
            <w:b/>
            <w:bCs/>
          </w:rPr>
          <w:t xml:space="preserve">est </w:t>
        </w:r>
      </w:ins>
      <w:ins w:id="290" w:author="Abiodun Aremu" w:date="2023-08-30T13:55:00Z">
        <w:r w:rsidR="00441A32" w:rsidRPr="00441A32">
          <w:rPr>
            <w:b/>
            <w:bCs/>
          </w:rPr>
          <w:t>C</w:t>
        </w:r>
      </w:ins>
      <w:ins w:id="291" w:author="Abiodun Aremu" w:date="2023-08-18T21:02:00Z">
        <w:r w:rsidRPr="00441A32">
          <w:rPr>
            <w:b/>
            <w:bCs/>
          </w:rPr>
          <w:t>ases</w:t>
        </w:r>
        <w:r w:rsidR="00F813D5">
          <w:t xml:space="preserve"> </w:t>
        </w:r>
      </w:ins>
      <w:ins w:id="292" w:author="Abiodun Aremu" w:date="2023-08-30T13:57:00Z">
        <w:r w:rsidR="00D72EED">
          <w:t>using</w:t>
        </w:r>
      </w:ins>
      <w:ins w:id="293" w:author="Abiodun Aremu" w:date="2023-08-18T21:12:00Z">
        <w:r w:rsidR="005E4FA4">
          <w:t xml:space="preserve"> a</w:t>
        </w:r>
      </w:ins>
      <w:ins w:id="294" w:author="Abiodun Aremu" w:date="2023-08-18T21:02:00Z">
        <w:r w:rsidR="00F813D5">
          <w:t xml:space="preserve"> more granular </w:t>
        </w:r>
      </w:ins>
      <w:ins w:id="295" w:author="Abiodun Aremu" w:date="2023-08-30T13:59:00Z">
        <w:r w:rsidR="00D72EED">
          <w:t>description</w:t>
        </w:r>
      </w:ins>
      <w:ins w:id="296" w:author="Abiodun Aremu" w:date="2023-08-30T13:57:00Z">
        <w:r w:rsidR="00D72EED">
          <w:t xml:space="preserve"> of the de</w:t>
        </w:r>
      </w:ins>
      <w:ins w:id="297" w:author="Abiodun Aremu" w:date="2023-08-30T13:58:00Z">
        <w:r w:rsidR="00D72EED">
          <w:t xml:space="preserve">sired </w:t>
        </w:r>
        <w:r w:rsidR="00D72EED" w:rsidRPr="00D72EED">
          <w:rPr>
            <w:b/>
            <w:bCs/>
          </w:rPr>
          <w:t>Test</w:t>
        </w:r>
        <w:r w:rsidR="00D72EED">
          <w:t xml:space="preserve"> </w:t>
        </w:r>
        <w:r w:rsidR="00D72EED" w:rsidRPr="00D72EED">
          <w:rPr>
            <w:b/>
            <w:bCs/>
          </w:rPr>
          <w:t>Cases</w:t>
        </w:r>
      </w:ins>
      <w:ins w:id="298" w:author="Abiodun Aremu" w:date="2023-08-18T21:03:00Z">
        <w:r w:rsidR="00D61BF5">
          <w:t xml:space="preserve">. </w:t>
        </w:r>
        <w:r w:rsidR="008F0AD9" w:rsidRPr="00D72EED">
          <w:rPr>
            <w:b/>
            <w:bCs/>
          </w:rPr>
          <w:t>Capabilities</w:t>
        </w:r>
        <w:r w:rsidR="008F0AD9">
          <w:t xml:space="preserve"> </w:t>
        </w:r>
      </w:ins>
      <w:ins w:id="299" w:author="Abiodun Aremu" w:date="2023-08-30T13:56:00Z">
        <w:r w:rsidR="00D72EED" w:rsidRPr="00D72EED">
          <w:rPr>
            <w:b/>
            <w:bCs/>
          </w:rPr>
          <w:t>F</w:t>
        </w:r>
      </w:ins>
      <w:ins w:id="300" w:author="Abiodun Aremu" w:date="2023-08-18T21:03:00Z">
        <w:r w:rsidR="008F0AD9" w:rsidRPr="00D72EED">
          <w:rPr>
            <w:b/>
            <w:bCs/>
          </w:rPr>
          <w:t>iles</w:t>
        </w:r>
        <w:r w:rsidR="008F0AD9">
          <w:t xml:space="preserve"> can be used </w:t>
        </w:r>
      </w:ins>
      <w:ins w:id="301" w:author="Abiodun Aremu" w:date="2023-08-18T21:04:00Z">
        <w:r w:rsidR="00801E8E">
          <w:t xml:space="preserve">to </w:t>
        </w:r>
      </w:ins>
      <w:ins w:id="302" w:author="Abiodun Aremu" w:date="2023-08-30T13:56:00Z">
        <w:r w:rsidR="00D72EED">
          <w:t>filter</w:t>
        </w:r>
      </w:ins>
      <w:ins w:id="303" w:author="Abiodun Aremu" w:date="2023-08-18T21:04:00Z">
        <w:r w:rsidR="00801E8E">
          <w:t xml:space="preserve"> </w:t>
        </w:r>
      </w:ins>
      <w:ins w:id="304" w:author="Abiodun Aremu" w:date="2023-08-30T13:56:00Z">
        <w:r w:rsidR="00D72EED" w:rsidRPr="00D72EED">
          <w:rPr>
            <w:b/>
            <w:bCs/>
          </w:rPr>
          <w:t>T</w:t>
        </w:r>
      </w:ins>
      <w:ins w:id="305" w:author="Abiodun Aremu" w:date="2023-08-18T21:04:00Z">
        <w:r w:rsidR="00801E8E" w:rsidRPr="00D72EED">
          <w:rPr>
            <w:b/>
            <w:bCs/>
          </w:rPr>
          <w:t xml:space="preserve">est </w:t>
        </w:r>
      </w:ins>
      <w:ins w:id="306" w:author="Abiodun Aremu" w:date="2023-08-30T13:56:00Z">
        <w:r w:rsidR="00D72EED" w:rsidRPr="00D72EED">
          <w:rPr>
            <w:b/>
            <w:bCs/>
          </w:rPr>
          <w:t>C</w:t>
        </w:r>
      </w:ins>
      <w:ins w:id="307" w:author="Abiodun Aremu" w:date="2023-08-18T21:04:00Z">
        <w:r w:rsidR="00801E8E" w:rsidRPr="00D72EED">
          <w:rPr>
            <w:b/>
            <w:bCs/>
          </w:rPr>
          <w:t>ases</w:t>
        </w:r>
        <w:r w:rsidR="00801E8E">
          <w:t xml:space="preserve"> on</w:t>
        </w:r>
      </w:ins>
      <w:ins w:id="308" w:author="Abiodun Aremu" w:date="2023-08-18T21:03:00Z">
        <w:r w:rsidR="008F0AD9">
          <w:t xml:space="preserve"> the </w:t>
        </w:r>
      </w:ins>
      <w:ins w:id="309" w:author="Abiodun Aremu" w:date="2023-08-18T21:04:00Z">
        <w:r w:rsidR="008F0AD9" w:rsidRPr="00D72EED">
          <w:rPr>
            <w:b/>
            <w:bCs/>
          </w:rPr>
          <w:t>PTM Serv</w:t>
        </w:r>
        <w:r w:rsidR="00190A91" w:rsidRPr="00D72EED">
          <w:rPr>
            <w:b/>
            <w:bCs/>
          </w:rPr>
          <w:t>ice</w:t>
        </w:r>
        <w:r w:rsidR="008F0AD9">
          <w:t xml:space="preserve"> and </w:t>
        </w:r>
        <w:commentRangeStart w:id="310"/>
        <w:commentRangeStart w:id="311"/>
        <w:r w:rsidR="008F0AD9" w:rsidRPr="00441A32">
          <w:rPr>
            <w:b/>
            <w:bCs/>
          </w:rPr>
          <w:t>PTM C</w:t>
        </w:r>
      </w:ins>
      <w:ins w:id="312" w:author="Abiodun Aremu" w:date="2023-08-30T12:39:00Z">
        <w:r w:rsidR="008D5057" w:rsidRPr="00441A32">
          <w:rPr>
            <w:b/>
            <w:bCs/>
          </w:rPr>
          <w:t>LI</w:t>
        </w:r>
      </w:ins>
      <w:ins w:id="313" w:author="Abiodun Aremu" w:date="2023-08-18T21:04:00Z">
        <w:r w:rsidR="00190A91">
          <w:t>.</w:t>
        </w:r>
      </w:ins>
      <w:commentRangeEnd w:id="310"/>
      <w:r w:rsidR="008617C5">
        <w:rPr>
          <w:rStyle w:val="CommentReference"/>
        </w:rPr>
        <w:commentReference w:id="310"/>
      </w:r>
      <w:commentRangeEnd w:id="311"/>
      <w:r w:rsidR="008D5057">
        <w:rPr>
          <w:rStyle w:val="CommentReference"/>
        </w:rPr>
        <w:commentReference w:id="311"/>
      </w:r>
    </w:p>
    <w:p w14:paraId="346651E6" w14:textId="2A05BFF7" w:rsidR="00074A50" w:rsidRDefault="00074A50" w:rsidP="00074A50">
      <w:pPr>
        <w:pStyle w:val="Normal2"/>
        <w:rPr>
          <w:ins w:id="314" w:author="Abiodun Aremu" w:date="2023-08-18T21:14:00Z"/>
        </w:rPr>
      </w:pPr>
      <w:ins w:id="315" w:author="Abiodun Aremu" w:date="2023-08-18T21:14:00Z">
        <w:r w:rsidRPr="00D33C7E">
          <w:rPr>
            <w:rStyle w:val="Hyperlink"/>
            <w:color w:val="0070C0"/>
            <w:u w:val="none"/>
            <w:lang w:val="en"/>
          </w:rPr>
          <w:sym w:font="Wingdings 3" w:char="F084"/>
        </w:r>
        <w:r>
          <w:rPr>
            <w:rStyle w:val="Hyperlink"/>
            <w:color w:val="auto"/>
            <w:u w:val="none"/>
            <w:lang w:val="en"/>
          </w:rPr>
          <w:t xml:space="preserve">   </w:t>
        </w:r>
        <w:r w:rsidRPr="000E1FBD">
          <w:rPr>
            <w:b/>
            <w:bCs/>
          </w:rPr>
          <w:t xml:space="preserve">To </w:t>
        </w:r>
        <w:r>
          <w:rPr>
            <w:b/>
            <w:bCs/>
          </w:rPr>
          <w:t>create a capability</w:t>
        </w:r>
        <w:r w:rsidR="007D602C">
          <w:rPr>
            <w:b/>
            <w:bCs/>
          </w:rPr>
          <w:t xml:space="preserve"> file</w:t>
        </w:r>
      </w:ins>
    </w:p>
    <w:p w14:paraId="5460A957" w14:textId="3B107997" w:rsidR="00074A50" w:rsidRDefault="007D602C" w:rsidP="000C7978">
      <w:pPr>
        <w:pStyle w:val="Normal2"/>
        <w:numPr>
          <w:ilvl w:val="0"/>
          <w:numId w:val="44"/>
        </w:numPr>
        <w:rPr>
          <w:ins w:id="316" w:author="Abiodun Aremu" w:date="2023-08-18T21:21:00Z"/>
        </w:rPr>
      </w:pPr>
      <w:ins w:id="317" w:author="Abiodun Aremu" w:date="2023-08-18T21:17:00Z">
        <w:r>
          <w:t xml:space="preserve">On the </w:t>
        </w:r>
        <w:r w:rsidRPr="00BE6557">
          <w:rPr>
            <w:b/>
            <w:bCs/>
          </w:rPr>
          <w:t>P</w:t>
        </w:r>
        <w:r>
          <w:rPr>
            <w:b/>
            <w:bCs/>
          </w:rPr>
          <w:t>TM</w:t>
        </w:r>
        <w:r w:rsidRPr="00BE6557">
          <w:rPr>
            <w:b/>
            <w:bCs/>
          </w:rPr>
          <w:t xml:space="preserve"> Service</w:t>
        </w:r>
        <w:r>
          <w:rPr>
            <w:b/>
            <w:bCs/>
          </w:rPr>
          <w:t xml:space="preserve"> </w:t>
        </w:r>
        <w:r w:rsidR="00655942">
          <w:t>header</w:t>
        </w:r>
      </w:ins>
      <w:ins w:id="318" w:author="Abiodun Aremu" w:date="2023-08-18T21:18:00Z">
        <w:r w:rsidR="00655942">
          <w:t xml:space="preserve"> pane,</w:t>
        </w:r>
      </w:ins>
      <w:ins w:id="319" w:author="Abiodun Aremu" w:date="2023-08-18T21:17:00Z">
        <w:r>
          <w:t xml:space="preserve"> </w:t>
        </w:r>
      </w:ins>
      <w:r w:rsidR="007B3D70">
        <w:t>select</w:t>
      </w:r>
      <w:ins w:id="320" w:author="Abiodun Aremu" w:date="2023-08-18T21:17:00Z">
        <w:r>
          <w:t xml:space="preserve"> the linked</w:t>
        </w:r>
        <w:r w:rsidRPr="005C3A3F">
          <w:t xml:space="preserve"> </w:t>
        </w:r>
      </w:ins>
      <w:ins w:id="321" w:author="Abiodun Aremu" w:date="2023-08-18T21:18:00Z">
        <w:r w:rsidR="00655942">
          <w:rPr>
            <w:b/>
            <w:bCs/>
          </w:rPr>
          <w:t>Capabilities</w:t>
        </w:r>
      </w:ins>
      <w:ins w:id="322" w:author="Abiodun Aremu" w:date="2023-08-18T21:17:00Z">
        <w:r>
          <w:rPr>
            <w:b/>
            <w:bCs/>
          </w:rPr>
          <w:t xml:space="preserve"> </w:t>
        </w:r>
        <w:r>
          <w:t xml:space="preserve">tab to display the </w:t>
        </w:r>
      </w:ins>
      <w:ins w:id="323" w:author="Abiodun Aremu" w:date="2023-08-18T21:18:00Z">
        <w:r w:rsidR="00E65287">
          <w:t>Capabilities page</w:t>
        </w:r>
      </w:ins>
      <w:ins w:id="324" w:author="Abiodun Aremu" w:date="2023-08-18T21:17:00Z">
        <w:r>
          <w:t xml:space="preserve"> </w:t>
        </w:r>
      </w:ins>
      <w:ins w:id="325" w:author="Abiodun Aremu" w:date="2023-08-18T21:20:00Z">
        <w:r w:rsidR="004B440E">
          <w:t>as show</w:t>
        </w:r>
      </w:ins>
      <w:ins w:id="326" w:author="Abiodun Aremu" w:date="2023-08-18T21:21:00Z">
        <w:r w:rsidR="004B440E">
          <w:t xml:space="preserve">n in </w:t>
        </w:r>
      </w:ins>
      <w:r w:rsidR="002029E4">
        <w:t>the following figure (figure 29)</w:t>
      </w:r>
      <w:ins w:id="327" w:author="Abiodun Aremu" w:date="2023-08-22T16:51:00Z">
        <w:r w:rsidR="0078109F">
          <w:t>.</w:t>
        </w:r>
      </w:ins>
    </w:p>
    <w:p w14:paraId="344CAD6D" w14:textId="65D43EB9" w:rsidR="009C37AB" w:rsidRDefault="007B3D70" w:rsidP="000C7978">
      <w:pPr>
        <w:pStyle w:val="Normal2"/>
        <w:numPr>
          <w:ilvl w:val="0"/>
          <w:numId w:val="44"/>
        </w:numPr>
        <w:rPr>
          <w:ins w:id="328" w:author="Abiodun Aremu" w:date="2023-08-18T21:24:00Z"/>
        </w:rPr>
      </w:pPr>
      <w:r>
        <w:t>Select</w:t>
      </w:r>
      <w:ins w:id="329" w:author="Abiodun Aremu" w:date="2023-08-18T21:21:00Z">
        <w:r w:rsidR="001E5845">
          <w:t xml:space="preserve"> the </w:t>
        </w:r>
        <w:r w:rsidR="001E5845" w:rsidRPr="00441A32">
          <w:rPr>
            <w:b/>
            <w:bCs/>
          </w:rPr>
          <w:t>New Capabilities</w:t>
        </w:r>
      </w:ins>
      <w:ins w:id="330" w:author="Abiodun Aremu" w:date="2023-08-18T21:22:00Z">
        <w:r w:rsidR="001E5845" w:rsidRPr="00441A32">
          <w:rPr>
            <w:b/>
            <w:bCs/>
          </w:rPr>
          <w:t xml:space="preserve"> File</w:t>
        </w:r>
        <w:r w:rsidR="001E5845">
          <w:t xml:space="preserve"> button on the top ri</w:t>
        </w:r>
        <w:r w:rsidR="00251182">
          <w:t xml:space="preserve">ght corner of the page. The </w:t>
        </w:r>
        <w:r w:rsidR="00251182" w:rsidRPr="00441A32">
          <w:rPr>
            <w:b/>
            <w:bCs/>
          </w:rPr>
          <w:t>Create Capabilities File</w:t>
        </w:r>
        <w:r w:rsidR="00251182">
          <w:t xml:space="preserve"> </w:t>
        </w:r>
        <w:r w:rsidR="0005175E">
          <w:t xml:space="preserve">form will </w:t>
        </w:r>
      </w:ins>
      <w:r w:rsidR="00FF49AE">
        <w:t>open</w:t>
      </w:r>
      <w:ins w:id="331" w:author="Abiodun Aremu" w:date="2023-08-18T21:23:00Z">
        <w:r w:rsidR="0005175E">
          <w:t xml:space="preserve"> as shown in figure </w:t>
        </w:r>
      </w:ins>
      <w:r w:rsidR="006A3F31">
        <w:t>29</w:t>
      </w:r>
      <w:ins w:id="332" w:author="Abiodun Aremu" w:date="2023-08-18T21:23:00Z">
        <w:r w:rsidR="00C24D55">
          <w:t xml:space="preserve">. </w:t>
        </w:r>
      </w:ins>
    </w:p>
    <w:p w14:paraId="2CF96B30" w14:textId="6A3884CF" w:rsidR="001E5845" w:rsidRDefault="00C24D55" w:rsidP="000C7978">
      <w:pPr>
        <w:pStyle w:val="Normal2"/>
        <w:numPr>
          <w:ilvl w:val="1"/>
          <w:numId w:val="44"/>
        </w:numPr>
        <w:rPr>
          <w:ins w:id="333" w:author="Abiodun Aremu" w:date="2023-08-18T21:24:00Z"/>
        </w:rPr>
      </w:pPr>
      <w:ins w:id="334" w:author="Abiodun Aremu" w:date="2023-08-18T21:23:00Z">
        <w:r>
          <w:t xml:space="preserve">Enter a </w:t>
        </w:r>
        <w:r w:rsidRPr="00441A32">
          <w:rPr>
            <w:b/>
            <w:bCs/>
          </w:rPr>
          <w:t>Capabilities File</w:t>
        </w:r>
        <w:r>
          <w:t xml:space="preserve"> </w:t>
        </w:r>
      </w:ins>
      <w:proofErr w:type="gramStart"/>
      <w:ins w:id="335" w:author="Abiodun Aremu" w:date="2023-08-30T13:54:00Z">
        <w:r w:rsidR="00441A32">
          <w:t>n</w:t>
        </w:r>
      </w:ins>
      <w:ins w:id="336" w:author="Abiodun Aremu" w:date="2023-08-18T21:23:00Z">
        <w:r>
          <w:t>am</w:t>
        </w:r>
      </w:ins>
      <w:ins w:id="337" w:author="Abiodun Aremu" w:date="2023-08-18T21:24:00Z">
        <w:r w:rsidR="009C37AB">
          <w:t>e</w:t>
        </w:r>
        <w:proofErr w:type="gramEnd"/>
      </w:ins>
    </w:p>
    <w:p w14:paraId="7DF43D55" w14:textId="72D1ED0A" w:rsidR="009C37AB" w:rsidRPr="00441A32" w:rsidRDefault="009C37AB" w:rsidP="000C7978">
      <w:pPr>
        <w:pStyle w:val="Normal2"/>
        <w:numPr>
          <w:ilvl w:val="1"/>
          <w:numId w:val="44"/>
        </w:numPr>
        <w:rPr>
          <w:ins w:id="338" w:author="Abiodun Aremu" w:date="2023-08-18T21:24:00Z"/>
          <w:b/>
          <w:bCs/>
        </w:rPr>
      </w:pPr>
      <w:ins w:id="339" w:author="Abiodun Aremu" w:date="2023-08-18T21:24:00Z">
        <w:r>
          <w:t xml:space="preserve">Select appropriate </w:t>
        </w:r>
        <w:r w:rsidRPr="00441A32">
          <w:rPr>
            <w:b/>
            <w:bCs/>
          </w:rPr>
          <w:t>Test Suite</w:t>
        </w:r>
      </w:ins>
    </w:p>
    <w:p w14:paraId="11C14EFB" w14:textId="54413887" w:rsidR="009C37AB" w:rsidRPr="007C1699" w:rsidRDefault="00C461D9" w:rsidP="000C7978">
      <w:pPr>
        <w:pStyle w:val="Normal2"/>
        <w:numPr>
          <w:ilvl w:val="1"/>
          <w:numId w:val="44"/>
        </w:numPr>
        <w:rPr>
          <w:ins w:id="340" w:author="Abiodun Aremu" w:date="2023-08-18T21:14:00Z"/>
        </w:rPr>
      </w:pPr>
      <w:ins w:id="341" w:author="Abiodun Aremu" w:date="2023-08-18T21:24:00Z">
        <w:r>
          <w:t xml:space="preserve">Enter </w:t>
        </w:r>
        <w:r w:rsidRPr="00441A32">
          <w:rPr>
            <w:b/>
            <w:bCs/>
          </w:rPr>
          <w:t xml:space="preserve">Capabilities </w:t>
        </w:r>
      </w:ins>
      <w:ins w:id="342" w:author="Abiodun Aremu" w:date="2023-08-30T13:54:00Z">
        <w:r w:rsidR="00441A32" w:rsidRPr="00441A32">
          <w:rPr>
            <w:b/>
            <w:bCs/>
          </w:rPr>
          <w:t>F</w:t>
        </w:r>
      </w:ins>
      <w:ins w:id="343" w:author="Abiodun Aremu" w:date="2023-08-18T21:24:00Z">
        <w:r w:rsidRPr="00441A32">
          <w:rPr>
            <w:b/>
            <w:bCs/>
          </w:rPr>
          <w:t>ile</w:t>
        </w:r>
        <w:r>
          <w:t xml:space="preserve"> description </w:t>
        </w:r>
        <w:r w:rsidR="009C37AB">
          <w:t>(</w:t>
        </w:r>
      </w:ins>
      <w:r w:rsidR="006A3F31">
        <w:t>o</w:t>
      </w:r>
      <w:ins w:id="344" w:author="Abiodun Aremu" w:date="2023-08-18T21:24:00Z">
        <w:r w:rsidR="009C37AB">
          <w:t xml:space="preserve">ptional) </w:t>
        </w:r>
      </w:ins>
    </w:p>
    <w:p w14:paraId="175F10D0" w14:textId="77777777" w:rsidR="00D61BF5" w:rsidRDefault="00D61BF5" w:rsidP="003458C1">
      <w:pPr>
        <w:pStyle w:val="Normal3"/>
        <w:ind w:left="288"/>
        <w:rPr>
          <w:ins w:id="345" w:author="Abiodun Aremu" w:date="2023-08-18T21:03:00Z"/>
        </w:rPr>
      </w:pPr>
    </w:p>
    <w:p w14:paraId="40B44B08" w14:textId="57D2A9DD" w:rsidR="00D61BF5" w:rsidRDefault="00764DF6" w:rsidP="003458C1">
      <w:pPr>
        <w:pStyle w:val="Normal3"/>
        <w:ind w:left="288"/>
        <w:rPr>
          <w:ins w:id="346" w:author="Abiodun Aremu" w:date="2023-08-18T21:13:00Z"/>
        </w:rPr>
      </w:pPr>
      <w:ins w:id="347" w:author="Abiodun Aremu" w:date="2023-08-18T21:13:00Z">
        <w:r>
          <w:rPr>
            <w:noProof/>
          </w:rPr>
          <w:drawing>
            <wp:inline distT="0" distB="0" distL="0" distR="0" wp14:anchorId="47CB72EE" wp14:editId="6D418166">
              <wp:extent cx="5667375" cy="3048635"/>
              <wp:effectExtent l="0" t="0" r="9525" b="0"/>
              <wp:docPr id="1981169227" name="Picture 1981169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69227" name="Picture 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667375" cy="3048635"/>
                      </a:xfrm>
                      <a:prstGeom prst="rect">
                        <a:avLst/>
                      </a:prstGeom>
                    </pic:spPr>
                  </pic:pic>
                </a:graphicData>
              </a:graphic>
            </wp:inline>
          </w:drawing>
        </w:r>
      </w:ins>
    </w:p>
    <w:p w14:paraId="194D239B" w14:textId="59D81546" w:rsidR="00764DF6" w:rsidRPr="00937742" w:rsidRDefault="00764DF6" w:rsidP="00764DF6">
      <w:pPr>
        <w:pStyle w:val="Caption"/>
        <w:ind w:left="720"/>
        <w:rPr>
          <w:ins w:id="348" w:author="Abiodun Aremu" w:date="2023-08-18T21:13:00Z"/>
          <w:b/>
          <w:bCs/>
          <w:i w:val="0"/>
          <w:iCs w:val="0"/>
          <w:sz w:val="22"/>
          <w:szCs w:val="22"/>
        </w:rPr>
      </w:pPr>
      <w:ins w:id="349" w:author="Abiodun Aremu" w:date="2023-08-18T21:13:00Z">
        <w:r w:rsidRPr="00937742">
          <w:rPr>
            <w:b/>
            <w:bCs/>
            <w:i w:val="0"/>
            <w:iCs w:val="0"/>
            <w:sz w:val="22"/>
            <w:szCs w:val="22"/>
          </w:rPr>
          <w:t xml:space="preserve">Figure </w:t>
        </w:r>
      </w:ins>
      <w:ins w:id="350" w:author="Abiodun Aremu" w:date="2023-08-22T16:46:00Z">
        <w:r w:rsidR="00337189">
          <w:rPr>
            <w:b/>
            <w:bCs/>
            <w:i w:val="0"/>
            <w:iCs w:val="0"/>
            <w:sz w:val="22"/>
            <w:szCs w:val="22"/>
          </w:rPr>
          <w:t>29</w:t>
        </w:r>
      </w:ins>
      <w:ins w:id="351" w:author="Abiodun Aremu" w:date="2023-08-18T21:13:00Z">
        <w:r w:rsidRPr="00937742">
          <w:rPr>
            <w:b/>
            <w:bCs/>
            <w:i w:val="0"/>
            <w:iCs w:val="0"/>
            <w:sz w:val="22"/>
            <w:szCs w:val="22"/>
          </w:rPr>
          <w:t xml:space="preserve">. PTM </w:t>
        </w:r>
        <w:proofErr w:type="gramStart"/>
        <w:r w:rsidRPr="00937742">
          <w:rPr>
            <w:b/>
            <w:bCs/>
            <w:i w:val="0"/>
            <w:iCs w:val="0"/>
            <w:sz w:val="22"/>
            <w:szCs w:val="22"/>
          </w:rPr>
          <w:t>Service :</w:t>
        </w:r>
        <w:proofErr w:type="gramEnd"/>
        <w:r w:rsidRPr="00937742">
          <w:rPr>
            <w:b/>
            <w:bCs/>
            <w:i w:val="0"/>
            <w:iCs w:val="0"/>
            <w:sz w:val="22"/>
            <w:szCs w:val="22"/>
          </w:rPr>
          <w:t xml:space="preserve"> </w:t>
        </w:r>
        <w:r>
          <w:rPr>
            <w:b/>
            <w:bCs/>
            <w:i w:val="0"/>
            <w:iCs w:val="0"/>
            <w:sz w:val="22"/>
            <w:szCs w:val="22"/>
          </w:rPr>
          <w:t xml:space="preserve">Create </w:t>
        </w:r>
        <w:r w:rsidR="00074A50">
          <w:rPr>
            <w:b/>
            <w:bCs/>
            <w:i w:val="0"/>
            <w:iCs w:val="0"/>
            <w:sz w:val="22"/>
            <w:szCs w:val="22"/>
          </w:rPr>
          <w:t>Capabili</w:t>
        </w:r>
      </w:ins>
      <w:ins w:id="352" w:author="Abiodun Aremu" w:date="2023-08-18T21:14:00Z">
        <w:r w:rsidR="00074A50">
          <w:rPr>
            <w:b/>
            <w:bCs/>
            <w:i w:val="0"/>
            <w:iCs w:val="0"/>
            <w:sz w:val="22"/>
            <w:szCs w:val="22"/>
          </w:rPr>
          <w:t>ties File</w:t>
        </w:r>
      </w:ins>
    </w:p>
    <w:p w14:paraId="0BF7814E" w14:textId="77777777" w:rsidR="00764DF6" w:rsidRDefault="00764DF6" w:rsidP="003458C1">
      <w:pPr>
        <w:pStyle w:val="Normal3"/>
        <w:ind w:left="288"/>
        <w:rPr>
          <w:ins w:id="353" w:author="Abiodun Aremu" w:date="2023-08-18T21:28:00Z"/>
        </w:rPr>
      </w:pPr>
    </w:p>
    <w:p w14:paraId="523CFDFE" w14:textId="093D3BB5" w:rsidR="000E6967" w:rsidRDefault="004E72A3" w:rsidP="000C7978">
      <w:pPr>
        <w:pStyle w:val="Normal2"/>
        <w:numPr>
          <w:ilvl w:val="0"/>
          <w:numId w:val="44"/>
        </w:numPr>
        <w:rPr>
          <w:ins w:id="354" w:author="Abiodun Aremu" w:date="2023-08-18T21:34:00Z"/>
        </w:rPr>
      </w:pPr>
      <w:ins w:id="355" w:author="Abiodun Aremu" w:date="2023-08-18T21:34:00Z">
        <w:r>
          <w:t xml:space="preserve">To manage the </w:t>
        </w:r>
      </w:ins>
      <w:ins w:id="356" w:author="Abiodun Aremu" w:date="2023-08-30T13:53:00Z">
        <w:r w:rsidR="00441A32" w:rsidRPr="00441A32">
          <w:rPr>
            <w:b/>
            <w:bCs/>
          </w:rPr>
          <w:t>C</w:t>
        </w:r>
      </w:ins>
      <w:ins w:id="357" w:author="Abiodun Aremu" w:date="2023-08-18T21:34:00Z">
        <w:r w:rsidRPr="00441A32">
          <w:rPr>
            <w:b/>
            <w:bCs/>
          </w:rPr>
          <w:t xml:space="preserve">apabilities </w:t>
        </w:r>
      </w:ins>
      <w:ins w:id="358" w:author="Abiodun Aremu" w:date="2023-08-30T13:53:00Z">
        <w:r w:rsidR="00441A32" w:rsidRPr="00441A32">
          <w:rPr>
            <w:b/>
            <w:bCs/>
          </w:rPr>
          <w:t>F</w:t>
        </w:r>
      </w:ins>
      <w:ins w:id="359" w:author="Abiodun Aremu" w:date="2023-08-18T21:34:00Z">
        <w:r w:rsidRPr="00441A32">
          <w:rPr>
            <w:b/>
            <w:bCs/>
          </w:rPr>
          <w:t>ile</w:t>
        </w:r>
        <w:r>
          <w:t xml:space="preserve">, </w:t>
        </w:r>
      </w:ins>
      <w:r w:rsidR="007B3D70">
        <w:t>select</w:t>
      </w:r>
      <w:ins w:id="360" w:author="Abiodun Aremu" w:date="2023-08-18T21:28:00Z">
        <w:r w:rsidR="00C721EE">
          <w:t xml:space="preserve"> the </w:t>
        </w:r>
        <w:r w:rsidR="00C721EE" w:rsidRPr="00441A32">
          <w:rPr>
            <w:b/>
            <w:bCs/>
          </w:rPr>
          <w:t>Configure</w:t>
        </w:r>
        <w:r w:rsidR="00C721EE">
          <w:t xml:space="preserve"> button </w:t>
        </w:r>
      </w:ins>
      <w:ins w:id="361" w:author="Abiodun Aremu" w:date="2023-08-18T21:30:00Z">
        <w:r w:rsidR="00B7099D">
          <w:t xml:space="preserve">under the Action column of the desired </w:t>
        </w:r>
        <w:r w:rsidR="00B7099D" w:rsidRPr="00441A32">
          <w:rPr>
            <w:b/>
            <w:bCs/>
          </w:rPr>
          <w:t xml:space="preserve">Capabilities </w:t>
        </w:r>
      </w:ins>
      <w:ins w:id="362" w:author="Abiodun Aremu" w:date="2023-08-30T13:53:00Z">
        <w:r w:rsidR="00441A32" w:rsidRPr="00441A32">
          <w:rPr>
            <w:b/>
            <w:bCs/>
          </w:rPr>
          <w:t>F</w:t>
        </w:r>
      </w:ins>
      <w:ins w:id="363" w:author="Abiodun Aremu" w:date="2023-08-18T21:30:00Z">
        <w:r w:rsidR="00B7099D" w:rsidRPr="00441A32">
          <w:rPr>
            <w:b/>
            <w:bCs/>
          </w:rPr>
          <w:t>ile</w:t>
        </w:r>
      </w:ins>
      <w:ins w:id="364" w:author="Abiodun Aremu" w:date="2023-08-18T21:33:00Z">
        <w:r>
          <w:t xml:space="preserve"> as shown in </w:t>
        </w:r>
      </w:ins>
      <w:ins w:id="365" w:author="Abiodun Aremu" w:date="2023-08-22T16:51:00Z">
        <w:r w:rsidR="0078109F">
          <w:t>the</w:t>
        </w:r>
      </w:ins>
      <w:r w:rsidR="005D03B9">
        <w:t xml:space="preserve"> following</w:t>
      </w:r>
      <w:ins w:id="366" w:author="Abiodun Aremu" w:date="2023-08-22T16:51:00Z">
        <w:r w:rsidR="0078109F">
          <w:t xml:space="preserve"> figure</w:t>
        </w:r>
      </w:ins>
      <w:r w:rsidR="005D03B9">
        <w:t>.</w:t>
      </w:r>
      <w:ins w:id="367" w:author="Abiodun Aremu" w:date="2023-08-18T21:31:00Z">
        <w:r w:rsidR="00051726">
          <w:t xml:space="preserve"> </w:t>
        </w:r>
      </w:ins>
    </w:p>
    <w:p w14:paraId="08D9B2AC" w14:textId="0863BC91" w:rsidR="000E6967" w:rsidRDefault="009271E7" w:rsidP="009271E7">
      <w:pPr>
        <w:pStyle w:val="Normal2"/>
        <w:ind w:left="1080"/>
        <w:rPr>
          <w:ins w:id="368" w:author="Abiodun Aremu" w:date="2023-08-22T16:46:00Z"/>
        </w:rPr>
      </w:pPr>
      <w:ins w:id="369" w:author="Abiodun Aremu" w:date="2023-08-18T21:35:00Z">
        <w:r>
          <w:rPr>
            <w:noProof/>
          </w:rPr>
          <w:lastRenderedPageBreak/>
          <w:drawing>
            <wp:inline distT="0" distB="0" distL="0" distR="0" wp14:anchorId="738661BB" wp14:editId="25AA7F1F">
              <wp:extent cx="5225613" cy="2075551"/>
              <wp:effectExtent l="0" t="0" r="0" b="1270"/>
              <wp:docPr id="1378753945" name="Picture 137875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753945"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5225613" cy="2075551"/>
                      </a:xfrm>
                      <a:prstGeom prst="rect">
                        <a:avLst/>
                      </a:prstGeom>
                      <a:noFill/>
                      <a:ln>
                        <a:noFill/>
                      </a:ln>
                    </pic:spPr>
                  </pic:pic>
                </a:graphicData>
              </a:graphic>
            </wp:inline>
          </w:drawing>
        </w:r>
      </w:ins>
    </w:p>
    <w:p w14:paraId="0AB9BEB8" w14:textId="1A7544B9" w:rsidR="00337189" w:rsidRPr="00523E09" w:rsidRDefault="00337189" w:rsidP="00337189">
      <w:pPr>
        <w:pStyle w:val="Caption"/>
        <w:ind w:left="720"/>
        <w:rPr>
          <w:ins w:id="370" w:author="Abiodun Aremu" w:date="2023-08-22T16:46:00Z"/>
          <w:b/>
          <w:bCs/>
          <w:i w:val="0"/>
          <w:iCs w:val="0"/>
          <w:sz w:val="22"/>
          <w:szCs w:val="22"/>
        </w:rPr>
      </w:pPr>
      <w:ins w:id="371" w:author="Abiodun Aremu" w:date="2023-08-22T16:46:00Z">
        <w:r w:rsidRPr="00523E09">
          <w:rPr>
            <w:b/>
            <w:bCs/>
            <w:i w:val="0"/>
            <w:iCs w:val="0"/>
            <w:sz w:val="22"/>
            <w:szCs w:val="22"/>
          </w:rPr>
          <w:t xml:space="preserve">Figure </w:t>
        </w:r>
        <w:r>
          <w:rPr>
            <w:b/>
            <w:bCs/>
            <w:i w:val="0"/>
            <w:iCs w:val="0"/>
            <w:sz w:val="22"/>
            <w:szCs w:val="22"/>
          </w:rPr>
          <w:t>30</w:t>
        </w:r>
        <w:r w:rsidRPr="00523E09">
          <w:rPr>
            <w:b/>
            <w:bCs/>
            <w:i w:val="0"/>
            <w:iCs w:val="0"/>
            <w:sz w:val="22"/>
            <w:szCs w:val="22"/>
          </w:rPr>
          <w:fldChar w:fldCharType="begin"/>
        </w:r>
        <w:r w:rsidRPr="00523E09">
          <w:rPr>
            <w:b/>
            <w:bCs/>
            <w:i w:val="0"/>
            <w:iCs w:val="0"/>
            <w:sz w:val="22"/>
            <w:szCs w:val="22"/>
          </w:rPr>
          <w:instrText xml:space="preserve"> SEQ Figure \* ARABIC </w:instrText>
        </w:r>
        <w:r w:rsidR="00DD1DD9">
          <w:rPr>
            <w:b/>
            <w:bCs/>
            <w:i w:val="0"/>
            <w:iCs w:val="0"/>
            <w:sz w:val="22"/>
            <w:szCs w:val="22"/>
          </w:rPr>
          <w:fldChar w:fldCharType="separate"/>
        </w:r>
      </w:ins>
      <w:r w:rsidR="00A158CE">
        <w:rPr>
          <w:b/>
          <w:bCs/>
          <w:i w:val="0"/>
          <w:iCs w:val="0"/>
          <w:noProof/>
          <w:sz w:val="22"/>
          <w:szCs w:val="22"/>
        </w:rPr>
        <w:t>22</w:t>
      </w:r>
      <w:ins w:id="372" w:author="Abiodun Aremu" w:date="2023-08-22T16:46:00Z">
        <w:r w:rsidRPr="00523E09">
          <w:rPr>
            <w:b/>
            <w:bCs/>
            <w:i w:val="0"/>
            <w:iCs w:val="0"/>
            <w:sz w:val="22"/>
            <w:szCs w:val="22"/>
          </w:rPr>
          <w:fldChar w:fldCharType="end"/>
        </w:r>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xml:space="preserve">: </w:t>
        </w:r>
        <w:r w:rsidR="00AA2226">
          <w:rPr>
            <w:b/>
            <w:bCs/>
            <w:i w:val="0"/>
            <w:iCs w:val="0"/>
            <w:sz w:val="22"/>
            <w:szCs w:val="22"/>
          </w:rPr>
          <w:t>Configure Capabilities File</w:t>
        </w:r>
      </w:ins>
    </w:p>
    <w:p w14:paraId="792DC620" w14:textId="77777777" w:rsidR="00337189" w:rsidRDefault="00337189" w:rsidP="009271E7">
      <w:pPr>
        <w:pStyle w:val="Normal2"/>
        <w:ind w:left="1080"/>
        <w:rPr>
          <w:ins w:id="373" w:author="Abiodun Aremu" w:date="2023-08-18T21:33:00Z"/>
        </w:rPr>
      </w:pPr>
    </w:p>
    <w:p w14:paraId="79678B63" w14:textId="6B38AB77" w:rsidR="00FD6D6F" w:rsidRDefault="00051726" w:rsidP="000C7978">
      <w:pPr>
        <w:pStyle w:val="Normal2"/>
        <w:numPr>
          <w:ilvl w:val="0"/>
          <w:numId w:val="44"/>
        </w:numPr>
        <w:rPr>
          <w:ins w:id="374" w:author="Abiodun Aremu" w:date="2023-08-18T21:38:00Z"/>
        </w:rPr>
      </w:pPr>
      <w:ins w:id="375" w:author="Abiodun Aremu" w:date="2023-08-18T21:31:00Z">
        <w:r>
          <w:t xml:space="preserve">In the </w:t>
        </w:r>
      </w:ins>
      <w:ins w:id="376" w:author="Abiodun Aremu" w:date="2023-08-18T21:32:00Z">
        <w:r w:rsidR="00AB384D" w:rsidRPr="00441A32">
          <w:rPr>
            <w:b/>
            <w:bCs/>
          </w:rPr>
          <w:t xml:space="preserve">Capabilities </w:t>
        </w:r>
      </w:ins>
      <w:ins w:id="377" w:author="Abiodun Aremu" w:date="2023-08-30T13:52:00Z">
        <w:r w:rsidR="00441A32" w:rsidRPr="00441A32">
          <w:rPr>
            <w:b/>
            <w:bCs/>
          </w:rPr>
          <w:t>F</w:t>
        </w:r>
      </w:ins>
      <w:ins w:id="378" w:author="Abiodun Aremu" w:date="2023-08-18T21:32:00Z">
        <w:r w:rsidR="00AB384D" w:rsidRPr="00441A32">
          <w:rPr>
            <w:b/>
            <w:bCs/>
          </w:rPr>
          <w:t>ile</w:t>
        </w:r>
        <w:r w:rsidR="00AB384D">
          <w:t xml:space="preserve"> </w:t>
        </w:r>
        <w:r w:rsidR="008B0BA2">
          <w:t>c</w:t>
        </w:r>
        <w:r w:rsidR="00AB384D">
          <w:t xml:space="preserve">onfiguration </w:t>
        </w:r>
        <w:r w:rsidR="008B0BA2">
          <w:t xml:space="preserve">page, select the </w:t>
        </w:r>
        <w:r w:rsidR="008B0BA2" w:rsidRPr="00441A32">
          <w:rPr>
            <w:b/>
            <w:bCs/>
          </w:rPr>
          <w:t>Group</w:t>
        </w:r>
        <w:r w:rsidR="008B0BA2">
          <w:t xml:space="preserve"> menu </w:t>
        </w:r>
      </w:ins>
      <w:ins w:id="379" w:author="Abiodun Aremu" w:date="2023-08-18T21:39:00Z">
        <w:r w:rsidR="006B2118">
          <w:t xml:space="preserve">on </w:t>
        </w:r>
      </w:ins>
      <w:ins w:id="380" w:author="Abiodun Aremu" w:date="2023-08-18T21:40:00Z">
        <w:r w:rsidR="006B2118">
          <w:t xml:space="preserve">the top left corner </w:t>
        </w:r>
      </w:ins>
      <w:ins w:id="381" w:author="Abiodun Aremu" w:date="2023-08-18T21:32:00Z">
        <w:r w:rsidR="008B0BA2">
          <w:t xml:space="preserve">and </w:t>
        </w:r>
      </w:ins>
      <w:r w:rsidR="005D03B9">
        <w:t>choose</w:t>
      </w:r>
      <w:ins w:id="382" w:author="Abiodun Aremu" w:date="2023-08-18T21:32:00Z">
        <w:r w:rsidR="008B0BA2">
          <w:t xml:space="preserve"> </w:t>
        </w:r>
      </w:ins>
      <w:ins w:id="383" w:author="Abiodun Aremu" w:date="2023-08-18T21:33:00Z">
        <w:r w:rsidR="000E6967" w:rsidRPr="00441A32">
          <w:rPr>
            <w:b/>
            <w:bCs/>
          </w:rPr>
          <w:t>New Group</w:t>
        </w:r>
      </w:ins>
      <w:ins w:id="384" w:author="Abiodun Aremu" w:date="2023-08-18T21:35:00Z">
        <w:r w:rsidR="009271E7">
          <w:t xml:space="preserve"> as </w:t>
        </w:r>
        <w:r w:rsidR="0031747B">
          <w:t>shown in figure</w:t>
        </w:r>
      </w:ins>
      <w:ins w:id="385" w:author="Abiodun Aremu" w:date="2023-08-18T21:36:00Z">
        <w:r w:rsidR="0031747B">
          <w:t xml:space="preserve"> </w:t>
        </w:r>
      </w:ins>
      <w:ins w:id="386" w:author="Joe Tornese" w:date="2023-08-24T12:31:00Z">
        <w:r w:rsidR="005D03B9">
          <w:t>31</w:t>
        </w:r>
      </w:ins>
      <w:ins w:id="387" w:author="Abiodun Aremu" w:date="2023-08-18T21:38:00Z">
        <w:r w:rsidR="00150587">
          <w:t xml:space="preserve">. </w:t>
        </w:r>
      </w:ins>
      <w:ins w:id="388" w:author="Abiodun Aremu" w:date="2023-08-18T21:39:00Z">
        <w:r w:rsidR="00844C3B">
          <w:t xml:space="preserve">Enter a </w:t>
        </w:r>
        <w:r w:rsidR="00844C3B" w:rsidRPr="00441A32">
          <w:rPr>
            <w:b/>
            <w:bCs/>
          </w:rPr>
          <w:t>Group</w:t>
        </w:r>
        <w:r w:rsidR="00844C3B">
          <w:t xml:space="preserve"> name and </w:t>
        </w:r>
      </w:ins>
      <w:r w:rsidR="007B3D70">
        <w:t>select</w:t>
      </w:r>
      <w:ins w:id="389" w:author="Abiodun Aremu" w:date="2023-08-18T21:39:00Z">
        <w:r w:rsidR="00844C3B">
          <w:t xml:space="preserve"> </w:t>
        </w:r>
      </w:ins>
      <w:r w:rsidR="005D03B9">
        <w:t xml:space="preserve">the </w:t>
      </w:r>
      <w:ins w:id="390" w:author="Abiodun Aremu" w:date="2023-08-18T21:39:00Z">
        <w:r w:rsidR="00844C3B" w:rsidRPr="00441A32">
          <w:rPr>
            <w:b/>
            <w:bCs/>
          </w:rPr>
          <w:t>Create</w:t>
        </w:r>
        <w:r w:rsidR="00844C3B">
          <w:t xml:space="preserve"> button</w:t>
        </w:r>
      </w:ins>
      <w:ins w:id="391" w:author="Abiodun Aremu" w:date="2023-08-18T21:43:00Z">
        <w:r w:rsidR="00AA093F">
          <w:t xml:space="preserve">. You can create as many groups as you </w:t>
        </w:r>
        <w:r w:rsidR="007E74BA">
          <w:t>need.</w:t>
        </w:r>
      </w:ins>
    </w:p>
    <w:p w14:paraId="636614DB" w14:textId="77777777" w:rsidR="00150587" w:rsidRDefault="00150587" w:rsidP="00150587">
      <w:pPr>
        <w:pStyle w:val="Normal2"/>
        <w:ind w:left="1080"/>
        <w:rPr>
          <w:ins w:id="392" w:author="Abiodun Aremu" w:date="2023-08-18T21:36:00Z"/>
        </w:rPr>
      </w:pPr>
    </w:p>
    <w:p w14:paraId="698726C6" w14:textId="319D3CF4" w:rsidR="0031747B" w:rsidRDefault="00744F31" w:rsidP="0031747B">
      <w:pPr>
        <w:pStyle w:val="Normal2"/>
        <w:ind w:left="1080"/>
        <w:rPr>
          <w:ins w:id="393" w:author="Abiodun Aremu" w:date="2023-08-22T16:46:00Z"/>
        </w:rPr>
      </w:pPr>
      <w:ins w:id="394" w:author="Abiodun Aremu" w:date="2023-08-18T21:38:00Z">
        <w:r>
          <w:rPr>
            <w:noProof/>
          </w:rPr>
          <w:drawing>
            <wp:inline distT="0" distB="0" distL="0" distR="0" wp14:anchorId="622D7947" wp14:editId="14646ED2">
              <wp:extent cx="5626672" cy="2565994"/>
              <wp:effectExtent l="0" t="0" r="0" b="6350"/>
              <wp:docPr id="516823774" name="Picture 516823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823774"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5626672" cy="2565994"/>
                      </a:xfrm>
                      <a:prstGeom prst="rect">
                        <a:avLst/>
                      </a:prstGeom>
                      <a:noFill/>
                      <a:ln>
                        <a:noFill/>
                      </a:ln>
                    </pic:spPr>
                  </pic:pic>
                </a:graphicData>
              </a:graphic>
            </wp:inline>
          </w:drawing>
        </w:r>
      </w:ins>
    </w:p>
    <w:p w14:paraId="70EC610C" w14:textId="0CC4A18A" w:rsidR="00AA2226" w:rsidRPr="00523E09" w:rsidRDefault="00AA2226" w:rsidP="00AA2226">
      <w:pPr>
        <w:pStyle w:val="Caption"/>
        <w:ind w:left="720"/>
        <w:rPr>
          <w:ins w:id="395" w:author="Abiodun Aremu" w:date="2023-08-22T16:46:00Z"/>
          <w:b/>
          <w:bCs/>
          <w:i w:val="0"/>
          <w:iCs w:val="0"/>
          <w:sz w:val="22"/>
          <w:szCs w:val="22"/>
        </w:rPr>
      </w:pPr>
      <w:ins w:id="396" w:author="Abiodun Aremu" w:date="2023-08-22T16:46:00Z">
        <w:r w:rsidRPr="00523E09">
          <w:rPr>
            <w:b/>
            <w:bCs/>
            <w:i w:val="0"/>
            <w:iCs w:val="0"/>
            <w:sz w:val="22"/>
            <w:szCs w:val="22"/>
          </w:rPr>
          <w:t xml:space="preserve">Figure </w:t>
        </w:r>
      </w:ins>
      <w:ins w:id="397" w:author="Abiodun Aremu" w:date="2023-08-22T16:47:00Z">
        <w:r>
          <w:rPr>
            <w:b/>
            <w:bCs/>
            <w:i w:val="0"/>
            <w:iCs w:val="0"/>
            <w:sz w:val="22"/>
            <w:szCs w:val="22"/>
          </w:rPr>
          <w:t>31</w:t>
        </w:r>
      </w:ins>
      <w:ins w:id="398" w:author="Abiodun Aremu" w:date="2023-08-22T16:46:00Z">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xml:space="preserve">: </w:t>
        </w:r>
      </w:ins>
      <w:ins w:id="399" w:author="Abiodun Aremu" w:date="2023-08-22T16:48:00Z">
        <w:r w:rsidR="00440796">
          <w:rPr>
            <w:b/>
            <w:bCs/>
            <w:i w:val="0"/>
            <w:iCs w:val="0"/>
            <w:sz w:val="22"/>
            <w:szCs w:val="22"/>
          </w:rPr>
          <w:t>New Group for capabilities file</w:t>
        </w:r>
      </w:ins>
    </w:p>
    <w:p w14:paraId="57227542" w14:textId="509F3BF6" w:rsidR="00AA2226" w:rsidDel="005D03B9" w:rsidRDefault="00AA2226" w:rsidP="0031747B">
      <w:pPr>
        <w:pStyle w:val="Normal2"/>
        <w:ind w:left="1080"/>
        <w:rPr>
          <w:ins w:id="400" w:author="Abiodun Aremu" w:date="2023-08-18T21:38:00Z"/>
          <w:del w:id="401" w:author="Joe Tornese" w:date="2023-08-24T12:31:00Z"/>
        </w:rPr>
      </w:pPr>
    </w:p>
    <w:p w14:paraId="3BA4EF8D" w14:textId="77777777" w:rsidR="00150587" w:rsidRDefault="00150587" w:rsidP="0031747B">
      <w:pPr>
        <w:pStyle w:val="Normal2"/>
        <w:ind w:left="1080"/>
        <w:rPr>
          <w:ins w:id="402" w:author="Abiodun Aremu" w:date="2023-08-18T21:36:00Z"/>
        </w:rPr>
      </w:pPr>
    </w:p>
    <w:p w14:paraId="3E6250F2" w14:textId="32F86C89" w:rsidR="0031747B" w:rsidRDefault="007E74BA" w:rsidP="000C7978">
      <w:pPr>
        <w:pStyle w:val="Normal2"/>
        <w:numPr>
          <w:ilvl w:val="0"/>
          <w:numId w:val="44"/>
        </w:numPr>
        <w:rPr>
          <w:ins w:id="403" w:author="Abiodun Aremu" w:date="2023-08-18T21:47:00Z"/>
        </w:rPr>
      </w:pPr>
      <w:ins w:id="404" w:author="Abiodun Aremu" w:date="2023-08-18T21:43:00Z">
        <w:r>
          <w:t xml:space="preserve">Select the appropriate test </w:t>
        </w:r>
      </w:ins>
      <w:ins w:id="405" w:author="Abiodun Aremu" w:date="2023-08-30T13:49:00Z">
        <w:r w:rsidR="00441A32" w:rsidRPr="00441A32">
          <w:rPr>
            <w:b/>
            <w:bCs/>
          </w:rPr>
          <w:t>G</w:t>
        </w:r>
      </w:ins>
      <w:ins w:id="406" w:author="Abiodun Aremu" w:date="2023-08-18T21:43:00Z">
        <w:r w:rsidRPr="00441A32">
          <w:rPr>
            <w:b/>
            <w:bCs/>
          </w:rPr>
          <w:t>roup</w:t>
        </w:r>
        <w:r w:rsidR="008C3AF6">
          <w:t>, then select t</w:t>
        </w:r>
      </w:ins>
      <w:ins w:id="407" w:author="Abiodun Aremu" w:date="2023-08-18T21:44:00Z">
        <w:r w:rsidR="008C3AF6">
          <w:t xml:space="preserve">he </w:t>
        </w:r>
      </w:ins>
      <w:ins w:id="408" w:author="Abiodun Aremu" w:date="2023-08-30T13:49:00Z">
        <w:r w:rsidR="00441A32" w:rsidRPr="00441A32">
          <w:rPr>
            <w:b/>
            <w:bCs/>
          </w:rPr>
          <w:t>C</w:t>
        </w:r>
      </w:ins>
      <w:ins w:id="409" w:author="Abiodun Aremu" w:date="2023-08-18T21:44:00Z">
        <w:r w:rsidR="008C3AF6" w:rsidRPr="00441A32">
          <w:rPr>
            <w:b/>
            <w:bCs/>
          </w:rPr>
          <w:t>ategories</w:t>
        </w:r>
        <w:r w:rsidR="008C3AF6">
          <w:t xml:space="preserve"> menu </w:t>
        </w:r>
        <w:r w:rsidR="00F0156C">
          <w:t xml:space="preserve">on the top </w:t>
        </w:r>
      </w:ins>
      <w:ins w:id="410" w:author="Abiodun Aremu" w:date="2023-08-30T13:49:00Z">
        <w:r w:rsidR="00441A32">
          <w:t>left</w:t>
        </w:r>
      </w:ins>
      <w:ins w:id="411" w:author="Abiodun Aremu" w:date="2023-08-18T21:44:00Z">
        <w:r w:rsidR="00F0156C">
          <w:t xml:space="preserve"> corner of the page</w:t>
        </w:r>
      </w:ins>
      <w:ins w:id="412" w:author="Abiodun Aremu" w:date="2023-08-18T21:48:00Z">
        <w:r w:rsidR="00273A05">
          <w:t xml:space="preserve"> as shown in </w:t>
        </w:r>
      </w:ins>
      <w:r w:rsidR="00FD008B">
        <w:t>fi</w:t>
      </w:r>
      <w:ins w:id="413" w:author="Abiodun Aremu" w:date="2023-08-18T21:48:00Z">
        <w:r w:rsidR="00273A05">
          <w:t>gure</w:t>
        </w:r>
        <w:r w:rsidR="00B63937">
          <w:t xml:space="preserve"> </w:t>
        </w:r>
      </w:ins>
      <w:r w:rsidR="005D03B9">
        <w:t>32</w:t>
      </w:r>
      <w:ins w:id="414" w:author="Abiodun Aremu" w:date="2023-08-18T21:44:00Z">
        <w:r w:rsidR="00F0156C">
          <w:t xml:space="preserve">. </w:t>
        </w:r>
      </w:ins>
      <w:r w:rsidR="007B3D70">
        <w:t>Select</w:t>
      </w:r>
      <w:ins w:id="415" w:author="Abiodun Aremu" w:date="2023-08-18T21:44:00Z">
        <w:r w:rsidR="00F0156C">
          <w:t xml:space="preserve"> the </w:t>
        </w:r>
        <w:r w:rsidR="00F0156C" w:rsidRPr="00441A32">
          <w:rPr>
            <w:b/>
            <w:bCs/>
          </w:rPr>
          <w:t>New Category</w:t>
        </w:r>
        <w:r w:rsidR="00F0156C">
          <w:t xml:space="preserve"> button</w:t>
        </w:r>
      </w:ins>
      <w:ins w:id="416" w:author="Abiodun Aremu" w:date="2023-08-18T21:45:00Z">
        <w:r w:rsidR="003230F6">
          <w:t>. Enter</w:t>
        </w:r>
      </w:ins>
      <w:r w:rsidR="00FD008B">
        <w:t xml:space="preserve"> the</w:t>
      </w:r>
      <w:ins w:id="417" w:author="Abiodun Aremu" w:date="2023-08-18T21:45:00Z">
        <w:r w:rsidR="003230F6">
          <w:t xml:space="preserve"> category name and </w:t>
        </w:r>
      </w:ins>
      <w:r w:rsidR="007B3D70">
        <w:t>select</w:t>
      </w:r>
      <w:ins w:id="418" w:author="Abiodun Aremu" w:date="2023-08-18T21:45:00Z">
        <w:r w:rsidR="00044769">
          <w:t xml:space="preserve"> </w:t>
        </w:r>
      </w:ins>
      <w:r w:rsidR="005D03B9" w:rsidRPr="00441A32">
        <w:rPr>
          <w:b/>
          <w:bCs/>
        </w:rPr>
        <w:t>C</w:t>
      </w:r>
      <w:ins w:id="419" w:author="Abiodun Aremu" w:date="2023-08-18T21:45:00Z">
        <w:r w:rsidR="00044769" w:rsidRPr="00441A32">
          <w:rPr>
            <w:b/>
            <w:bCs/>
          </w:rPr>
          <w:t>reate</w:t>
        </w:r>
        <w:r w:rsidR="00044769">
          <w:t>.</w:t>
        </w:r>
      </w:ins>
    </w:p>
    <w:p w14:paraId="4AA6A08B" w14:textId="36588756" w:rsidR="00253B9A" w:rsidRDefault="003C1C2F" w:rsidP="00253B9A">
      <w:pPr>
        <w:pStyle w:val="Normal2"/>
        <w:ind w:left="720"/>
        <w:rPr>
          <w:ins w:id="420" w:author="Abiodun Aremu" w:date="2023-08-22T16:48:00Z"/>
        </w:rPr>
      </w:pPr>
      <w:ins w:id="421" w:author="Abiodun Aremu" w:date="2023-08-18T21:47:00Z">
        <w:r>
          <w:rPr>
            <w:noProof/>
          </w:rPr>
          <w:lastRenderedPageBreak/>
          <w:drawing>
            <wp:inline distT="0" distB="0" distL="0" distR="0" wp14:anchorId="208A537C" wp14:editId="48380AF7">
              <wp:extent cx="6076559" cy="3069691"/>
              <wp:effectExtent l="0" t="0" r="635" b="0"/>
              <wp:docPr id="983547282" name="Picture 983547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547282"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6076559" cy="3069691"/>
                      </a:xfrm>
                      <a:prstGeom prst="rect">
                        <a:avLst/>
                      </a:prstGeom>
                      <a:noFill/>
                      <a:ln>
                        <a:noFill/>
                      </a:ln>
                    </pic:spPr>
                  </pic:pic>
                </a:graphicData>
              </a:graphic>
            </wp:inline>
          </w:drawing>
        </w:r>
      </w:ins>
    </w:p>
    <w:p w14:paraId="2C86D9D9" w14:textId="126814B7" w:rsidR="00440796" w:rsidRPr="00523E09" w:rsidRDefault="00440796" w:rsidP="00440796">
      <w:pPr>
        <w:pStyle w:val="Caption"/>
        <w:ind w:left="720"/>
        <w:rPr>
          <w:ins w:id="422" w:author="Abiodun Aremu" w:date="2023-08-22T16:48:00Z"/>
          <w:b/>
          <w:bCs/>
          <w:i w:val="0"/>
          <w:iCs w:val="0"/>
          <w:sz w:val="22"/>
          <w:szCs w:val="22"/>
        </w:rPr>
      </w:pPr>
      <w:ins w:id="423" w:author="Abiodun Aremu" w:date="2023-08-22T16:48:00Z">
        <w:r w:rsidRPr="00523E09">
          <w:rPr>
            <w:b/>
            <w:bCs/>
            <w:i w:val="0"/>
            <w:iCs w:val="0"/>
            <w:sz w:val="22"/>
            <w:szCs w:val="22"/>
          </w:rPr>
          <w:t xml:space="preserve">Figure </w:t>
        </w:r>
        <w:r>
          <w:rPr>
            <w:b/>
            <w:bCs/>
            <w:i w:val="0"/>
            <w:iCs w:val="0"/>
            <w:sz w:val="22"/>
            <w:szCs w:val="22"/>
          </w:rPr>
          <w:t>32</w:t>
        </w:r>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xml:space="preserve">: </w:t>
        </w:r>
        <w:r>
          <w:rPr>
            <w:b/>
            <w:bCs/>
            <w:i w:val="0"/>
            <w:iCs w:val="0"/>
            <w:sz w:val="22"/>
            <w:szCs w:val="22"/>
          </w:rPr>
          <w:t>New Category for capabilities file</w:t>
        </w:r>
      </w:ins>
    </w:p>
    <w:p w14:paraId="6CDA1DE5" w14:textId="77777777" w:rsidR="00440796" w:rsidRDefault="00440796" w:rsidP="00253B9A">
      <w:pPr>
        <w:pStyle w:val="Normal2"/>
        <w:ind w:left="720"/>
        <w:rPr>
          <w:ins w:id="424" w:author="Abiodun Aremu" w:date="2023-08-18T21:47:00Z"/>
        </w:rPr>
      </w:pPr>
    </w:p>
    <w:p w14:paraId="12476760" w14:textId="361061F9" w:rsidR="00253B9A" w:rsidRDefault="001E73D4" w:rsidP="000C7978">
      <w:pPr>
        <w:pStyle w:val="Normal2"/>
        <w:numPr>
          <w:ilvl w:val="0"/>
          <w:numId w:val="44"/>
        </w:numPr>
        <w:rPr>
          <w:ins w:id="425" w:author="Abiodun Aremu" w:date="2023-08-18T22:03:00Z"/>
        </w:rPr>
      </w:pPr>
      <w:commentRangeStart w:id="426"/>
      <w:ins w:id="427" w:author="Abiodun Aremu" w:date="2023-08-18T21:54:00Z">
        <w:r>
          <w:t xml:space="preserve">Select the </w:t>
        </w:r>
        <w:r w:rsidRPr="00A421D5">
          <w:rPr>
            <w:b/>
            <w:bCs/>
          </w:rPr>
          <w:t xml:space="preserve">Not </w:t>
        </w:r>
        <w:r w:rsidR="005F62E3" w:rsidRPr="00A421D5">
          <w:rPr>
            <w:b/>
            <w:bCs/>
          </w:rPr>
          <w:t xml:space="preserve">in </w:t>
        </w:r>
      </w:ins>
      <w:ins w:id="428" w:author="Abiodun Aremu" w:date="2023-08-18T21:55:00Z">
        <w:r w:rsidR="005F62E3" w:rsidRPr="00A421D5">
          <w:rPr>
            <w:b/>
            <w:bCs/>
          </w:rPr>
          <w:t>any category</w:t>
        </w:r>
        <w:r w:rsidR="005F62E3">
          <w:t xml:space="preserve"> tab on the right pane.</w:t>
        </w:r>
        <w:r w:rsidR="00864C3F">
          <w:t xml:space="preserve"> </w:t>
        </w:r>
      </w:ins>
      <w:ins w:id="429" w:author="Abiodun Aremu" w:date="2023-08-18T21:57:00Z">
        <w:r w:rsidR="003B63B5">
          <w:t>Then, s</w:t>
        </w:r>
      </w:ins>
      <w:ins w:id="430" w:author="Abiodun Aremu" w:date="2023-08-18T21:55:00Z">
        <w:r w:rsidR="00864C3F">
          <w:t xml:space="preserve">elect </w:t>
        </w:r>
      </w:ins>
      <w:ins w:id="431" w:author="Abiodun Aremu" w:date="2023-08-30T13:44:00Z">
        <w:r w:rsidR="00A421D5" w:rsidRPr="00A421D5">
          <w:rPr>
            <w:b/>
            <w:bCs/>
          </w:rPr>
          <w:t>T</w:t>
        </w:r>
      </w:ins>
      <w:ins w:id="432" w:author="Abiodun Aremu" w:date="2023-08-18T21:55:00Z">
        <w:r w:rsidR="00864C3F" w:rsidRPr="00A421D5">
          <w:rPr>
            <w:b/>
            <w:bCs/>
          </w:rPr>
          <w:t xml:space="preserve">est </w:t>
        </w:r>
      </w:ins>
      <w:ins w:id="433" w:author="Abiodun Aremu" w:date="2023-08-30T13:44:00Z">
        <w:r w:rsidR="00A421D5" w:rsidRPr="00A421D5">
          <w:rPr>
            <w:b/>
            <w:bCs/>
          </w:rPr>
          <w:t>C</w:t>
        </w:r>
      </w:ins>
      <w:ins w:id="434" w:author="Abiodun Aremu" w:date="2023-08-18T21:55:00Z">
        <w:r w:rsidR="00864C3F" w:rsidRPr="00A421D5">
          <w:rPr>
            <w:b/>
            <w:bCs/>
          </w:rPr>
          <w:t>ases</w:t>
        </w:r>
      </w:ins>
      <w:r w:rsidR="005D03B9">
        <w:t xml:space="preserve"> that</w:t>
      </w:r>
      <w:ins w:id="435" w:author="Abiodun Aremu" w:date="2023-08-18T21:55:00Z">
        <w:r w:rsidR="00864C3F">
          <w:t xml:space="preserve"> you would like to add to th</w:t>
        </w:r>
      </w:ins>
      <w:ins w:id="436" w:author="Abiodun Aremu" w:date="2023-08-18T21:56:00Z">
        <w:r w:rsidR="000663AA">
          <w:t>e current category</w:t>
        </w:r>
        <w:r w:rsidR="007511E6">
          <w:t xml:space="preserve"> by expanding the </w:t>
        </w:r>
        <w:r w:rsidR="007511E6" w:rsidRPr="00A421D5">
          <w:rPr>
            <w:b/>
            <w:bCs/>
          </w:rPr>
          <w:t>All</w:t>
        </w:r>
        <w:r w:rsidR="007511E6">
          <w:t xml:space="preserve"> </w:t>
        </w:r>
        <w:proofErr w:type="gramStart"/>
        <w:r w:rsidR="007511E6">
          <w:t>tree</w:t>
        </w:r>
        <w:proofErr w:type="gramEnd"/>
        <w:r w:rsidR="007511E6">
          <w:t xml:space="preserve"> and checking the appropriate </w:t>
        </w:r>
      </w:ins>
      <w:ins w:id="437" w:author="Abiodun Aremu" w:date="2023-08-30T13:45:00Z">
        <w:r w:rsidR="00A421D5" w:rsidRPr="00A421D5">
          <w:rPr>
            <w:b/>
            <w:bCs/>
          </w:rPr>
          <w:t>T</w:t>
        </w:r>
      </w:ins>
      <w:ins w:id="438" w:author="Abiodun Aremu" w:date="2023-08-18T21:56:00Z">
        <w:r w:rsidR="007511E6" w:rsidRPr="00A421D5">
          <w:rPr>
            <w:b/>
            <w:bCs/>
          </w:rPr>
          <w:t>e</w:t>
        </w:r>
      </w:ins>
      <w:ins w:id="439" w:author="Abiodun Aremu" w:date="2023-08-18T21:57:00Z">
        <w:r w:rsidR="007511E6" w:rsidRPr="00A421D5">
          <w:rPr>
            <w:b/>
            <w:bCs/>
          </w:rPr>
          <w:t xml:space="preserve">st </w:t>
        </w:r>
      </w:ins>
      <w:ins w:id="440" w:author="Abiodun Aremu" w:date="2023-08-30T13:45:00Z">
        <w:r w:rsidR="00A421D5" w:rsidRPr="00A421D5">
          <w:rPr>
            <w:b/>
            <w:bCs/>
          </w:rPr>
          <w:t>C</w:t>
        </w:r>
      </w:ins>
      <w:ins w:id="441" w:author="Abiodun Aremu" w:date="2023-08-18T21:57:00Z">
        <w:r w:rsidR="007511E6" w:rsidRPr="00A421D5">
          <w:rPr>
            <w:b/>
            <w:bCs/>
          </w:rPr>
          <w:t>ases</w:t>
        </w:r>
      </w:ins>
      <w:ins w:id="442" w:author="Abiodun Aremu" w:date="2023-08-18T21:58:00Z">
        <w:r w:rsidR="003B63B5">
          <w:t xml:space="preserve"> as shown in </w:t>
        </w:r>
      </w:ins>
      <w:r w:rsidR="002029E4">
        <w:t>the following figure (figure 33)</w:t>
      </w:r>
      <w:ins w:id="443" w:author="Abiodun Aremu" w:date="2023-08-18T21:57:00Z">
        <w:r w:rsidR="00381B8B">
          <w:t xml:space="preserve">. You can check the </w:t>
        </w:r>
        <w:r w:rsidR="00381B8B" w:rsidRPr="00A421D5">
          <w:rPr>
            <w:b/>
            <w:bCs/>
          </w:rPr>
          <w:t>All</w:t>
        </w:r>
        <w:r w:rsidR="00381B8B">
          <w:t xml:space="preserve"> checkbox to select all </w:t>
        </w:r>
      </w:ins>
      <w:ins w:id="444" w:author="Abiodun Aremu" w:date="2023-08-30T13:45:00Z">
        <w:r w:rsidR="00A421D5" w:rsidRPr="00A421D5">
          <w:rPr>
            <w:b/>
            <w:bCs/>
          </w:rPr>
          <w:t>T</w:t>
        </w:r>
      </w:ins>
      <w:ins w:id="445" w:author="Abiodun Aremu" w:date="2023-08-18T21:57:00Z">
        <w:r w:rsidR="00381B8B" w:rsidRPr="00A421D5">
          <w:rPr>
            <w:b/>
            <w:bCs/>
          </w:rPr>
          <w:t xml:space="preserve">est </w:t>
        </w:r>
      </w:ins>
      <w:ins w:id="446" w:author="Abiodun Aremu" w:date="2023-08-30T13:45:00Z">
        <w:r w:rsidR="00A421D5" w:rsidRPr="00A421D5">
          <w:rPr>
            <w:b/>
            <w:bCs/>
          </w:rPr>
          <w:t>C</w:t>
        </w:r>
      </w:ins>
      <w:ins w:id="447" w:author="Abiodun Aremu" w:date="2023-08-18T21:57:00Z">
        <w:r w:rsidR="00381B8B" w:rsidRPr="00A421D5">
          <w:rPr>
            <w:b/>
            <w:bCs/>
          </w:rPr>
          <w:t>ases</w:t>
        </w:r>
        <w:r w:rsidR="00381B8B">
          <w:t>.</w:t>
        </w:r>
      </w:ins>
      <w:ins w:id="448" w:author="Abiodun Aremu" w:date="2023-08-18T21:59:00Z">
        <w:r w:rsidR="004166E5">
          <w:t xml:space="preserve"> Select the </w:t>
        </w:r>
        <w:r w:rsidR="001C599F" w:rsidRPr="00A421D5">
          <w:rPr>
            <w:b/>
            <w:bCs/>
          </w:rPr>
          <w:t>Test Cases</w:t>
        </w:r>
        <w:r w:rsidR="001C599F">
          <w:t xml:space="preserve"> </w:t>
        </w:r>
      </w:ins>
      <w:ins w:id="449" w:author="Abiodun Aremu" w:date="2023-08-30T13:45:00Z">
        <w:r w:rsidR="00A421D5">
          <w:t>m</w:t>
        </w:r>
      </w:ins>
      <w:ins w:id="450" w:author="Abiodun Aremu" w:date="2023-08-18T21:59:00Z">
        <w:r w:rsidR="001C599F">
          <w:t xml:space="preserve">enu on the top left corner of the </w:t>
        </w:r>
      </w:ins>
      <w:ins w:id="451" w:author="Abiodun Aremu" w:date="2023-08-18T22:00:00Z">
        <w:r w:rsidR="001C599F">
          <w:t>page</w:t>
        </w:r>
        <w:r w:rsidR="00E413B4">
          <w:t xml:space="preserve">, then </w:t>
        </w:r>
      </w:ins>
      <w:r w:rsidR="005D03B9">
        <w:t>choose the</w:t>
      </w:r>
      <w:ins w:id="452" w:author="Abiodun Aremu" w:date="2023-08-18T22:00:00Z">
        <w:r w:rsidR="00E413B4">
          <w:t xml:space="preserve"> </w:t>
        </w:r>
        <w:r w:rsidR="00E413B4" w:rsidRPr="00441A32">
          <w:rPr>
            <w:b/>
            <w:bCs/>
          </w:rPr>
          <w:t xml:space="preserve">Add the selected test </w:t>
        </w:r>
      </w:ins>
      <w:r w:rsidR="005D03B9" w:rsidRPr="00441A32">
        <w:rPr>
          <w:b/>
          <w:bCs/>
        </w:rPr>
        <w:t xml:space="preserve">case(s) </w:t>
      </w:r>
      <w:ins w:id="453" w:author="Abiodun Aremu" w:date="2023-08-18T22:00:00Z">
        <w:r w:rsidR="00E413B4" w:rsidRPr="00441A32">
          <w:rPr>
            <w:b/>
            <w:bCs/>
          </w:rPr>
          <w:t>to category</w:t>
        </w:r>
        <w:r w:rsidR="00DF653A" w:rsidRPr="00441A32">
          <w:rPr>
            <w:b/>
            <w:bCs/>
          </w:rPr>
          <w:t xml:space="preserve"> ‘category name’</w:t>
        </w:r>
        <w:r w:rsidR="00DF653A">
          <w:t xml:space="preserve">. </w:t>
        </w:r>
      </w:ins>
      <w:ins w:id="454" w:author="Abiodun Aremu" w:date="2023-08-18T22:01:00Z">
        <w:r w:rsidR="00DF653A">
          <w:t xml:space="preserve">The selected </w:t>
        </w:r>
      </w:ins>
      <w:ins w:id="455" w:author="Abiodun Aremu" w:date="2023-08-30T13:51:00Z">
        <w:r w:rsidR="00441A32" w:rsidRPr="00441A32">
          <w:rPr>
            <w:b/>
            <w:bCs/>
          </w:rPr>
          <w:t>T</w:t>
        </w:r>
      </w:ins>
      <w:ins w:id="456" w:author="Abiodun Aremu" w:date="2023-08-18T22:01:00Z">
        <w:r w:rsidR="00DF653A" w:rsidRPr="00441A32">
          <w:rPr>
            <w:b/>
            <w:bCs/>
          </w:rPr>
          <w:t xml:space="preserve">est </w:t>
        </w:r>
      </w:ins>
      <w:ins w:id="457" w:author="Abiodun Aremu" w:date="2023-08-30T13:51:00Z">
        <w:r w:rsidR="00441A32" w:rsidRPr="00441A32">
          <w:rPr>
            <w:b/>
            <w:bCs/>
          </w:rPr>
          <w:t>C</w:t>
        </w:r>
      </w:ins>
      <w:ins w:id="458" w:author="Abiodun Aremu" w:date="2023-08-18T22:01:00Z">
        <w:r w:rsidR="00DF653A" w:rsidRPr="00441A32">
          <w:rPr>
            <w:b/>
            <w:bCs/>
          </w:rPr>
          <w:t>ases</w:t>
        </w:r>
        <w:r w:rsidR="00DF653A">
          <w:t xml:space="preserve"> will appear in the</w:t>
        </w:r>
      </w:ins>
      <w:r w:rsidR="005D03B9">
        <w:t xml:space="preserve"> </w:t>
      </w:r>
      <w:proofErr w:type="gramStart"/>
      <w:ins w:id="459" w:author="Abiodun Aremu" w:date="2023-08-18T22:01:00Z">
        <w:r w:rsidR="002C1D4C" w:rsidRPr="00441A32">
          <w:rPr>
            <w:b/>
            <w:bCs/>
          </w:rPr>
          <w:t>In</w:t>
        </w:r>
        <w:proofErr w:type="gramEnd"/>
        <w:r w:rsidR="002C1D4C" w:rsidRPr="00441A32">
          <w:rPr>
            <w:b/>
            <w:bCs/>
          </w:rPr>
          <w:t xml:space="preserve"> this category</w:t>
        </w:r>
        <w:r w:rsidR="002C1D4C">
          <w:t xml:space="preserve"> tab of the Groups pane.</w:t>
        </w:r>
      </w:ins>
      <w:ins w:id="460" w:author="Abiodun Aremu" w:date="2023-08-18T22:04:00Z">
        <w:r w:rsidR="00CE01C8">
          <w:t xml:space="preserve"> You can create as many categories </w:t>
        </w:r>
        <w:r w:rsidR="0074370C">
          <w:t>for each group as needed.</w:t>
        </w:r>
      </w:ins>
      <w:commentRangeEnd w:id="426"/>
      <w:r w:rsidR="00942901">
        <w:rPr>
          <w:rStyle w:val="CommentReference"/>
        </w:rPr>
        <w:commentReference w:id="426"/>
      </w:r>
    </w:p>
    <w:p w14:paraId="0FA5D52E" w14:textId="7CFF1C43" w:rsidR="000F03DC" w:rsidRDefault="000F03DC" w:rsidP="000F03DC">
      <w:pPr>
        <w:pStyle w:val="Normal2"/>
        <w:ind w:left="720"/>
        <w:rPr>
          <w:ins w:id="461" w:author="Abiodun Aremu" w:date="2023-08-22T16:48:00Z"/>
        </w:rPr>
      </w:pPr>
      <w:ins w:id="462" w:author="Abiodun Aremu" w:date="2023-08-18T22:03:00Z">
        <w:r>
          <w:rPr>
            <w:noProof/>
          </w:rPr>
          <w:drawing>
            <wp:inline distT="0" distB="0" distL="0" distR="0" wp14:anchorId="499C8A13" wp14:editId="4BB7FEED">
              <wp:extent cx="6059554" cy="3088143"/>
              <wp:effectExtent l="0" t="0" r="0" b="0"/>
              <wp:docPr id="1719411425" name="Picture 1719411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411425" name="Picture 6"/>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6059554" cy="3088143"/>
                      </a:xfrm>
                      <a:prstGeom prst="rect">
                        <a:avLst/>
                      </a:prstGeom>
                      <a:noFill/>
                      <a:ln>
                        <a:noFill/>
                      </a:ln>
                    </pic:spPr>
                  </pic:pic>
                </a:graphicData>
              </a:graphic>
            </wp:inline>
          </w:drawing>
        </w:r>
      </w:ins>
    </w:p>
    <w:p w14:paraId="6C2FA3FE" w14:textId="2802AFD3" w:rsidR="00440796" w:rsidRPr="00523E09" w:rsidRDefault="00440796" w:rsidP="00440796">
      <w:pPr>
        <w:pStyle w:val="Caption"/>
        <w:ind w:left="720"/>
        <w:rPr>
          <w:ins w:id="463" w:author="Abiodun Aremu" w:date="2023-08-22T16:48:00Z"/>
          <w:b/>
          <w:bCs/>
          <w:i w:val="0"/>
          <w:iCs w:val="0"/>
          <w:sz w:val="22"/>
          <w:szCs w:val="22"/>
        </w:rPr>
      </w:pPr>
      <w:ins w:id="464" w:author="Abiodun Aremu" w:date="2023-08-22T16:48:00Z">
        <w:r w:rsidRPr="00523E09">
          <w:rPr>
            <w:b/>
            <w:bCs/>
            <w:i w:val="0"/>
            <w:iCs w:val="0"/>
            <w:sz w:val="22"/>
            <w:szCs w:val="22"/>
          </w:rPr>
          <w:t xml:space="preserve">Figure </w:t>
        </w:r>
        <w:r>
          <w:rPr>
            <w:b/>
            <w:bCs/>
            <w:i w:val="0"/>
            <w:iCs w:val="0"/>
            <w:sz w:val="22"/>
            <w:szCs w:val="22"/>
          </w:rPr>
          <w:t>33</w:t>
        </w:r>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xml:space="preserve">: </w:t>
        </w:r>
      </w:ins>
      <w:ins w:id="465" w:author="Abiodun Aremu" w:date="2023-08-22T16:49:00Z">
        <w:r w:rsidR="00A752B3">
          <w:rPr>
            <w:b/>
            <w:bCs/>
            <w:i w:val="0"/>
            <w:iCs w:val="0"/>
            <w:sz w:val="22"/>
            <w:szCs w:val="22"/>
          </w:rPr>
          <w:t xml:space="preserve">Add test cases to capabilities </w:t>
        </w:r>
        <w:proofErr w:type="gramStart"/>
        <w:r w:rsidR="00A752B3">
          <w:rPr>
            <w:b/>
            <w:bCs/>
            <w:i w:val="0"/>
            <w:iCs w:val="0"/>
            <w:sz w:val="22"/>
            <w:szCs w:val="22"/>
          </w:rPr>
          <w:t>file</w:t>
        </w:r>
      </w:ins>
      <w:proofErr w:type="gramEnd"/>
    </w:p>
    <w:p w14:paraId="3E21BD9F" w14:textId="77777777" w:rsidR="00440796" w:rsidRDefault="00440796" w:rsidP="000F03DC">
      <w:pPr>
        <w:pStyle w:val="Normal2"/>
        <w:ind w:left="720"/>
        <w:rPr>
          <w:ins w:id="466" w:author="Abiodun Aremu" w:date="2023-08-18T22:03:00Z"/>
        </w:rPr>
      </w:pPr>
    </w:p>
    <w:p w14:paraId="5C6CA1D4" w14:textId="3E19E04A" w:rsidR="000F03DC" w:rsidRDefault="0074370C" w:rsidP="000C7978">
      <w:pPr>
        <w:pStyle w:val="Normal2"/>
        <w:numPr>
          <w:ilvl w:val="0"/>
          <w:numId w:val="44"/>
        </w:numPr>
        <w:rPr>
          <w:ins w:id="467" w:author="Abiodun Aremu" w:date="2023-08-21T19:28:00Z"/>
        </w:rPr>
      </w:pPr>
      <w:ins w:id="468" w:author="Abiodun Aremu" w:date="2023-08-18T22:05:00Z">
        <w:r>
          <w:t xml:space="preserve">Save the </w:t>
        </w:r>
      </w:ins>
      <w:ins w:id="469" w:author="Abiodun Aremu" w:date="2023-08-30T13:40:00Z">
        <w:r w:rsidR="00A421D5" w:rsidRPr="00A421D5">
          <w:rPr>
            <w:b/>
            <w:bCs/>
          </w:rPr>
          <w:t>C</w:t>
        </w:r>
      </w:ins>
      <w:ins w:id="470" w:author="Abiodun Aremu" w:date="2023-08-18T22:05:00Z">
        <w:r w:rsidRPr="00A421D5">
          <w:rPr>
            <w:b/>
            <w:bCs/>
          </w:rPr>
          <w:t xml:space="preserve">apabilities </w:t>
        </w:r>
      </w:ins>
      <w:ins w:id="471" w:author="Abiodun Aremu" w:date="2023-08-30T13:40:00Z">
        <w:r w:rsidR="00A421D5" w:rsidRPr="00A421D5">
          <w:rPr>
            <w:b/>
            <w:bCs/>
          </w:rPr>
          <w:t>F</w:t>
        </w:r>
      </w:ins>
      <w:ins w:id="472" w:author="Abiodun Aremu" w:date="2023-08-18T22:05:00Z">
        <w:r w:rsidRPr="00A421D5">
          <w:rPr>
            <w:b/>
            <w:bCs/>
          </w:rPr>
          <w:t>ile</w:t>
        </w:r>
        <w:r w:rsidR="004657DB">
          <w:t xml:space="preserve"> by selecting the </w:t>
        </w:r>
        <w:r w:rsidR="004657DB" w:rsidRPr="00633976">
          <w:rPr>
            <w:b/>
            <w:bCs/>
          </w:rPr>
          <w:t>File</w:t>
        </w:r>
        <w:r w:rsidR="004657DB">
          <w:t xml:space="preserve"> menu on the top left corner of the page </w:t>
        </w:r>
      </w:ins>
      <w:ins w:id="473" w:author="Abiodun Aremu" w:date="2023-08-18T22:06:00Z">
        <w:r w:rsidR="0045707B">
          <w:t>as shown in</w:t>
        </w:r>
      </w:ins>
      <w:r w:rsidR="002029E4">
        <w:t xml:space="preserve"> the </w:t>
      </w:r>
      <w:del w:id="474" w:author="Abiodun Aremu" w:date="2023-08-30T13:24:00Z">
        <w:r w:rsidR="002029E4" w:rsidDel="00633976">
          <w:delText>folllowing</w:delText>
        </w:r>
      </w:del>
      <w:ins w:id="475" w:author="Abiodun Aremu" w:date="2023-08-30T13:24:00Z">
        <w:r w:rsidR="00633976">
          <w:t>following</w:t>
        </w:r>
      </w:ins>
      <w:r w:rsidR="002029E4">
        <w:t xml:space="preserve"> figure (figure 34)</w:t>
      </w:r>
      <w:ins w:id="476" w:author="Abiodun Aremu" w:date="2023-08-18T22:06:00Z">
        <w:r w:rsidR="005D0D87">
          <w:t xml:space="preserve"> </w:t>
        </w:r>
      </w:ins>
      <w:ins w:id="477" w:author="Abiodun Aremu" w:date="2023-08-18T22:05:00Z">
        <w:r w:rsidR="004657DB">
          <w:t xml:space="preserve">and </w:t>
        </w:r>
      </w:ins>
      <w:r w:rsidR="007B3D70">
        <w:t>select</w:t>
      </w:r>
      <w:ins w:id="478" w:author="Abiodun Aremu" w:date="2023-08-18T22:05:00Z">
        <w:r w:rsidR="0045707B">
          <w:t xml:space="preserve"> </w:t>
        </w:r>
      </w:ins>
      <w:ins w:id="479" w:author="Abiodun Aremu" w:date="2023-08-18T22:06:00Z">
        <w:r w:rsidR="0045707B">
          <w:t>Save</w:t>
        </w:r>
      </w:ins>
      <w:ins w:id="480" w:author="Abiodun Aremu" w:date="2023-08-18T22:07:00Z">
        <w:r w:rsidR="00DF00B8">
          <w:t xml:space="preserve">. </w:t>
        </w:r>
      </w:ins>
      <w:ins w:id="481" w:author="Abiodun Aremu" w:date="2023-08-18T22:08:00Z">
        <w:r w:rsidR="00DF00B8">
          <w:t xml:space="preserve">The </w:t>
        </w:r>
      </w:ins>
      <w:ins w:id="482" w:author="Abiodun Aremu" w:date="2023-08-30T13:41:00Z">
        <w:r w:rsidR="00A421D5" w:rsidRPr="00A421D5">
          <w:rPr>
            <w:b/>
            <w:bCs/>
          </w:rPr>
          <w:t>C</w:t>
        </w:r>
      </w:ins>
      <w:ins w:id="483" w:author="Abiodun Aremu" w:date="2023-08-18T22:08:00Z">
        <w:r w:rsidR="00DF00B8" w:rsidRPr="00A421D5">
          <w:rPr>
            <w:b/>
            <w:bCs/>
          </w:rPr>
          <w:t xml:space="preserve">apabilities </w:t>
        </w:r>
      </w:ins>
      <w:ins w:id="484" w:author="Abiodun Aremu" w:date="2023-08-30T13:41:00Z">
        <w:r w:rsidR="00A421D5" w:rsidRPr="00A421D5">
          <w:rPr>
            <w:b/>
            <w:bCs/>
          </w:rPr>
          <w:t>F</w:t>
        </w:r>
      </w:ins>
      <w:ins w:id="485" w:author="Abiodun Aremu" w:date="2023-08-18T22:08:00Z">
        <w:r w:rsidR="00DF00B8" w:rsidRPr="00A421D5">
          <w:rPr>
            <w:b/>
            <w:bCs/>
          </w:rPr>
          <w:t>ile</w:t>
        </w:r>
        <w:r w:rsidR="00DF00B8">
          <w:t xml:space="preserve"> is persisted in the </w:t>
        </w:r>
        <w:r w:rsidR="00DF00B8" w:rsidRPr="00A421D5">
          <w:rPr>
            <w:b/>
            <w:bCs/>
          </w:rPr>
          <w:t>PTM Service</w:t>
        </w:r>
        <w:r w:rsidR="00DF00B8">
          <w:t xml:space="preserve"> database. You can download the </w:t>
        </w:r>
      </w:ins>
      <w:ins w:id="486" w:author="Abiodun Aremu" w:date="2023-08-30T13:41:00Z">
        <w:r w:rsidR="00A421D5" w:rsidRPr="00A421D5">
          <w:rPr>
            <w:b/>
            <w:bCs/>
          </w:rPr>
          <w:t>C</w:t>
        </w:r>
      </w:ins>
      <w:ins w:id="487" w:author="Abiodun Aremu" w:date="2023-08-18T22:08:00Z">
        <w:r w:rsidR="00DF00B8" w:rsidRPr="00A421D5">
          <w:rPr>
            <w:b/>
            <w:bCs/>
          </w:rPr>
          <w:t xml:space="preserve">apabilities </w:t>
        </w:r>
      </w:ins>
      <w:ins w:id="488" w:author="Abiodun Aremu" w:date="2023-08-30T13:41:00Z">
        <w:r w:rsidR="00A421D5" w:rsidRPr="00A421D5">
          <w:rPr>
            <w:b/>
            <w:bCs/>
          </w:rPr>
          <w:t>F</w:t>
        </w:r>
      </w:ins>
      <w:ins w:id="489" w:author="Abiodun Aremu" w:date="2023-08-18T22:08:00Z">
        <w:r w:rsidR="00DF00B8" w:rsidRPr="00A421D5">
          <w:rPr>
            <w:b/>
            <w:bCs/>
          </w:rPr>
          <w:t>ile</w:t>
        </w:r>
        <w:r w:rsidR="00DF00B8">
          <w:t xml:space="preserve"> by </w:t>
        </w:r>
      </w:ins>
      <w:ins w:id="490" w:author="Joe Tornese" w:date="2023-08-24T12:12:00Z">
        <w:del w:id="491" w:author="Abiodun Aremu" w:date="2023-08-30T13:19:00Z">
          <w:r w:rsidR="007B3D70" w:rsidDel="00633976">
            <w:delText>cselecting</w:delText>
          </w:r>
        </w:del>
      </w:ins>
      <w:ins w:id="492" w:author="Abiodun Aremu" w:date="2023-08-30T13:19:00Z">
        <w:r w:rsidR="00633976">
          <w:t>selecting</w:t>
        </w:r>
      </w:ins>
      <w:ins w:id="493" w:author="Abiodun Aremu" w:date="2023-08-18T22:08:00Z">
        <w:r w:rsidR="00DF00B8">
          <w:t xml:space="preserve"> </w:t>
        </w:r>
      </w:ins>
      <w:ins w:id="494" w:author="Abiodun Aremu" w:date="2023-08-30T13:19:00Z">
        <w:r w:rsidR="00633976" w:rsidRPr="00633976">
          <w:rPr>
            <w:b/>
            <w:bCs/>
          </w:rPr>
          <w:t>D</w:t>
        </w:r>
      </w:ins>
      <w:ins w:id="495" w:author="Abiodun Aremu" w:date="2023-08-18T22:08:00Z">
        <w:r w:rsidR="00DF00B8" w:rsidRPr="00633976">
          <w:rPr>
            <w:b/>
            <w:bCs/>
          </w:rPr>
          <w:t>ownload</w:t>
        </w:r>
        <w:r w:rsidR="00DF00B8">
          <w:t>.</w:t>
        </w:r>
        <w:r w:rsidR="008F66B8">
          <w:t xml:space="preserve"> </w:t>
        </w:r>
        <w:commentRangeStart w:id="496"/>
        <w:commentRangeStart w:id="497"/>
        <w:r w:rsidR="008F66B8">
          <w:t xml:space="preserve">The </w:t>
        </w:r>
      </w:ins>
      <w:ins w:id="498" w:author="Abiodun Aremu" w:date="2023-08-30T13:42:00Z">
        <w:r w:rsidR="00A421D5" w:rsidRPr="00A421D5">
          <w:rPr>
            <w:b/>
            <w:bCs/>
          </w:rPr>
          <w:t>C</w:t>
        </w:r>
      </w:ins>
      <w:ins w:id="499" w:author="Abiodun Aremu" w:date="2023-08-18T22:09:00Z">
        <w:r w:rsidR="008F66B8" w:rsidRPr="00A421D5">
          <w:rPr>
            <w:b/>
            <w:bCs/>
          </w:rPr>
          <w:t xml:space="preserve">apabilities </w:t>
        </w:r>
      </w:ins>
      <w:ins w:id="500" w:author="Abiodun Aremu" w:date="2023-08-30T13:42:00Z">
        <w:r w:rsidR="00A421D5" w:rsidRPr="00A421D5">
          <w:rPr>
            <w:b/>
            <w:bCs/>
          </w:rPr>
          <w:t>F</w:t>
        </w:r>
      </w:ins>
      <w:ins w:id="501" w:author="Abiodun Aremu" w:date="2023-08-18T22:09:00Z">
        <w:r w:rsidR="008F66B8" w:rsidRPr="00A421D5">
          <w:rPr>
            <w:b/>
            <w:bCs/>
          </w:rPr>
          <w:t>ile</w:t>
        </w:r>
        <w:r w:rsidR="008F66B8">
          <w:t xml:space="preserve"> is downloaded as a </w:t>
        </w:r>
      </w:ins>
      <w:ins w:id="502" w:author="Abiodun Aremu" w:date="2023-08-30T13:24:00Z">
        <w:r w:rsidR="00633976">
          <w:t>Json</w:t>
        </w:r>
      </w:ins>
      <w:ins w:id="503" w:author="Abiodun Aremu" w:date="2023-08-18T22:09:00Z">
        <w:r w:rsidR="008F66B8">
          <w:t xml:space="preserve"> file that can be used to filter </w:t>
        </w:r>
      </w:ins>
      <w:ins w:id="504" w:author="Abiodun Aremu" w:date="2023-08-30T13:42:00Z">
        <w:r w:rsidR="00A421D5" w:rsidRPr="00A421D5">
          <w:rPr>
            <w:b/>
            <w:bCs/>
          </w:rPr>
          <w:t>T</w:t>
        </w:r>
      </w:ins>
      <w:ins w:id="505" w:author="Abiodun Aremu" w:date="2023-08-18T22:09:00Z">
        <w:r w:rsidR="008F66B8" w:rsidRPr="00A421D5">
          <w:rPr>
            <w:b/>
            <w:bCs/>
          </w:rPr>
          <w:t xml:space="preserve">est </w:t>
        </w:r>
      </w:ins>
      <w:ins w:id="506" w:author="Abiodun Aremu" w:date="2023-08-30T13:42:00Z">
        <w:r w:rsidR="00A421D5" w:rsidRPr="00A421D5">
          <w:rPr>
            <w:b/>
            <w:bCs/>
          </w:rPr>
          <w:t>C</w:t>
        </w:r>
      </w:ins>
      <w:ins w:id="507" w:author="Abiodun Aremu" w:date="2023-08-18T22:09:00Z">
        <w:r w:rsidR="008F66B8" w:rsidRPr="00A421D5">
          <w:rPr>
            <w:b/>
            <w:bCs/>
          </w:rPr>
          <w:t>ases</w:t>
        </w:r>
        <w:r w:rsidR="008F66B8">
          <w:t xml:space="preserve"> on the </w:t>
        </w:r>
        <w:r w:rsidR="008F66B8" w:rsidRPr="00A421D5">
          <w:rPr>
            <w:b/>
            <w:bCs/>
          </w:rPr>
          <w:t>PTM Service</w:t>
        </w:r>
        <w:r w:rsidR="008F66B8">
          <w:t xml:space="preserve"> or </w:t>
        </w:r>
        <w:r w:rsidR="008F66B8" w:rsidRPr="00A421D5">
          <w:rPr>
            <w:b/>
            <w:bCs/>
          </w:rPr>
          <w:t>PTM C</w:t>
        </w:r>
      </w:ins>
      <w:ins w:id="508" w:author="Abiodun Aremu" w:date="2023-08-30T13:20:00Z">
        <w:r w:rsidR="00633976" w:rsidRPr="00A421D5">
          <w:rPr>
            <w:b/>
            <w:bCs/>
          </w:rPr>
          <w:t>LI</w:t>
        </w:r>
      </w:ins>
      <w:ins w:id="509" w:author="Abiodun Aremu" w:date="2023-08-18T22:09:00Z">
        <w:r w:rsidR="007D029B">
          <w:t xml:space="preserve">. </w:t>
        </w:r>
      </w:ins>
      <w:ins w:id="510" w:author="Abiodun Aremu" w:date="2023-08-30T13:36:00Z">
        <w:r w:rsidR="00A421D5">
          <w:fldChar w:fldCharType="begin"/>
        </w:r>
        <w:r w:rsidR="00A421D5">
          <w:instrText>HYPERLINK  \l "user-content-7"</w:instrText>
        </w:r>
        <w:r w:rsidR="00A421D5">
          <w:fldChar w:fldCharType="separate"/>
        </w:r>
        <w:r w:rsidR="00633976" w:rsidRPr="00A421D5">
          <w:rPr>
            <w:rStyle w:val="Hyperlink"/>
          </w:rPr>
          <w:t>Section 4.1</w:t>
        </w:r>
        <w:r w:rsidR="00A421D5">
          <w:fldChar w:fldCharType="end"/>
        </w:r>
      </w:ins>
      <w:ins w:id="511" w:author="Abiodun Aremu" w:date="2023-08-30T13:23:00Z">
        <w:r w:rsidR="00633976" w:rsidRPr="00633976">
          <w:t xml:space="preserve"> </w:t>
        </w:r>
      </w:ins>
      <w:ins w:id="512" w:author="Abiodun Aremu" w:date="2023-08-30T13:24:00Z">
        <w:r w:rsidR="00633976" w:rsidRPr="00633976">
          <w:t>Step</w:t>
        </w:r>
      </w:ins>
      <w:ins w:id="513" w:author="Abiodun Aremu" w:date="2023-08-30T13:23:00Z">
        <w:r w:rsidR="00633976" w:rsidRPr="00633976">
          <w:t xml:space="preserve"> </w:t>
        </w:r>
        <w:r w:rsidR="00633976">
          <w:t>13</w:t>
        </w:r>
      </w:ins>
      <w:ins w:id="514" w:author="Abiodun Aremu" w:date="2023-08-18T22:09:00Z">
        <w:r w:rsidR="007D029B">
          <w:t xml:space="preserve"> show</w:t>
        </w:r>
      </w:ins>
      <w:ins w:id="515" w:author="Abiodun Aremu" w:date="2023-08-30T13:23:00Z">
        <w:r w:rsidR="00633976">
          <w:t>s</w:t>
        </w:r>
      </w:ins>
      <w:ins w:id="516" w:author="Abiodun Aremu" w:date="2023-08-18T22:10:00Z">
        <w:r w:rsidR="007D029B">
          <w:t xml:space="preserve"> how to use </w:t>
        </w:r>
      </w:ins>
      <w:ins w:id="517" w:author="Abiodun Aremu" w:date="2023-08-30T13:42:00Z">
        <w:r w:rsidR="00A421D5" w:rsidRPr="00A421D5">
          <w:rPr>
            <w:b/>
            <w:bCs/>
          </w:rPr>
          <w:t>C</w:t>
        </w:r>
      </w:ins>
      <w:ins w:id="518" w:author="Abiodun Aremu" w:date="2023-08-18T22:10:00Z">
        <w:r w:rsidR="007D029B" w:rsidRPr="00A421D5">
          <w:rPr>
            <w:b/>
            <w:bCs/>
          </w:rPr>
          <w:t xml:space="preserve">apabilities </w:t>
        </w:r>
      </w:ins>
      <w:ins w:id="519" w:author="Abiodun Aremu" w:date="2023-08-30T13:42:00Z">
        <w:r w:rsidR="00A421D5" w:rsidRPr="00A421D5">
          <w:rPr>
            <w:b/>
            <w:bCs/>
          </w:rPr>
          <w:t>F</w:t>
        </w:r>
      </w:ins>
      <w:ins w:id="520" w:author="Abiodun Aremu" w:date="2023-08-18T22:10:00Z">
        <w:r w:rsidR="007D029B" w:rsidRPr="00A421D5">
          <w:rPr>
            <w:b/>
            <w:bCs/>
          </w:rPr>
          <w:t>ile</w:t>
        </w:r>
        <w:r w:rsidR="007D029B">
          <w:t xml:space="preserve"> in </w:t>
        </w:r>
        <w:r w:rsidR="007D029B" w:rsidRPr="00A421D5">
          <w:rPr>
            <w:b/>
            <w:bCs/>
          </w:rPr>
          <w:t>PTM</w:t>
        </w:r>
        <w:r w:rsidR="007D029B">
          <w:t xml:space="preserve"> </w:t>
        </w:r>
        <w:r w:rsidR="007D029B" w:rsidRPr="00A421D5">
          <w:rPr>
            <w:b/>
            <w:bCs/>
          </w:rPr>
          <w:t>Service</w:t>
        </w:r>
        <w:r w:rsidR="007D029B">
          <w:t xml:space="preserve"> while </w:t>
        </w:r>
      </w:ins>
      <w:ins w:id="521" w:author="Abiodun Aremu" w:date="2023-08-30T13:34:00Z">
        <w:r w:rsidR="00F63ED3">
          <w:fldChar w:fldCharType="begin"/>
        </w:r>
        <w:r w:rsidR="00F63ED3">
          <w:instrText>HYPERLINK  \l "_5.54__Executing"</w:instrText>
        </w:r>
        <w:r w:rsidR="00F63ED3">
          <w:fldChar w:fldCharType="separate"/>
        </w:r>
        <w:r w:rsidR="00633976" w:rsidRPr="00F63ED3">
          <w:rPr>
            <w:rStyle w:val="Hyperlink"/>
          </w:rPr>
          <w:t>Section 5.5</w:t>
        </w:r>
        <w:r w:rsidR="00F63ED3">
          <w:fldChar w:fldCharType="end"/>
        </w:r>
      </w:ins>
      <w:ins w:id="522" w:author="Abiodun Aremu" w:date="2023-08-30T13:23:00Z">
        <w:r w:rsidR="00633976">
          <w:t xml:space="preserve"> </w:t>
        </w:r>
      </w:ins>
      <w:ins w:id="523" w:author="Abiodun Aremu" w:date="2023-08-30T13:24:00Z">
        <w:r w:rsidR="00633976">
          <w:t>S</w:t>
        </w:r>
      </w:ins>
      <w:ins w:id="524" w:author="Abiodun Aremu" w:date="2023-08-30T13:23:00Z">
        <w:r w:rsidR="00633976">
          <w:t>tep 2</w:t>
        </w:r>
      </w:ins>
      <w:ins w:id="525" w:author="Abiodun Aremu" w:date="2023-08-18T22:10:00Z">
        <w:r w:rsidR="007D029B">
          <w:t xml:space="preserve"> show</w:t>
        </w:r>
      </w:ins>
      <w:ins w:id="526" w:author="Abiodun Aremu" w:date="2023-08-30T13:24:00Z">
        <w:r w:rsidR="00633976">
          <w:t>s</w:t>
        </w:r>
      </w:ins>
      <w:ins w:id="527" w:author="Abiodun Aremu" w:date="2023-08-18T22:10:00Z">
        <w:r w:rsidR="007D029B">
          <w:t xml:space="preserve"> how to use </w:t>
        </w:r>
      </w:ins>
      <w:ins w:id="528" w:author="Abiodun Aremu" w:date="2023-08-30T13:43:00Z">
        <w:r w:rsidR="00A421D5" w:rsidRPr="00A421D5">
          <w:rPr>
            <w:b/>
            <w:bCs/>
          </w:rPr>
          <w:t>C</w:t>
        </w:r>
      </w:ins>
      <w:ins w:id="529" w:author="Abiodun Aremu" w:date="2023-08-18T22:10:00Z">
        <w:r w:rsidR="007D029B" w:rsidRPr="00A421D5">
          <w:rPr>
            <w:b/>
            <w:bCs/>
          </w:rPr>
          <w:t>apabilities</w:t>
        </w:r>
        <w:r w:rsidR="007D029B">
          <w:t xml:space="preserve"> </w:t>
        </w:r>
      </w:ins>
      <w:ins w:id="530" w:author="Abiodun Aremu" w:date="2023-08-30T13:43:00Z">
        <w:r w:rsidR="00A421D5" w:rsidRPr="00A421D5">
          <w:rPr>
            <w:b/>
            <w:bCs/>
          </w:rPr>
          <w:t>F</w:t>
        </w:r>
      </w:ins>
      <w:ins w:id="531" w:author="Abiodun Aremu" w:date="2023-08-18T22:10:00Z">
        <w:r w:rsidR="007D029B" w:rsidRPr="00A421D5">
          <w:rPr>
            <w:b/>
            <w:bCs/>
          </w:rPr>
          <w:t>ile</w:t>
        </w:r>
        <w:r w:rsidR="007D029B">
          <w:t xml:space="preserve"> in </w:t>
        </w:r>
        <w:r w:rsidR="007D029B" w:rsidRPr="00A421D5">
          <w:rPr>
            <w:b/>
            <w:bCs/>
          </w:rPr>
          <w:t>PTM C</w:t>
        </w:r>
      </w:ins>
      <w:ins w:id="532" w:author="Abiodun Aremu" w:date="2023-08-30T13:24:00Z">
        <w:r w:rsidR="00633976" w:rsidRPr="00A421D5">
          <w:rPr>
            <w:b/>
            <w:bCs/>
          </w:rPr>
          <w:t>LI</w:t>
        </w:r>
      </w:ins>
      <w:ins w:id="533" w:author="Abiodun Aremu" w:date="2023-08-18T22:10:00Z">
        <w:r w:rsidR="007D029B">
          <w:t>.</w:t>
        </w:r>
      </w:ins>
      <w:commentRangeEnd w:id="496"/>
      <w:r w:rsidR="00942901">
        <w:rPr>
          <w:rStyle w:val="CommentReference"/>
        </w:rPr>
        <w:commentReference w:id="496"/>
      </w:r>
      <w:commentRangeEnd w:id="497"/>
      <w:r w:rsidR="00A421D5">
        <w:rPr>
          <w:rStyle w:val="CommentReference"/>
        </w:rPr>
        <w:commentReference w:id="497"/>
      </w:r>
    </w:p>
    <w:p w14:paraId="4FE31B56" w14:textId="42BEE75E" w:rsidR="00BB34B3" w:rsidRDefault="00103A58" w:rsidP="00103A58">
      <w:pPr>
        <w:pStyle w:val="Normal2"/>
        <w:rPr>
          <w:ins w:id="534" w:author="Abiodun Aremu" w:date="2023-08-22T16:49:00Z"/>
        </w:rPr>
      </w:pPr>
      <w:ins w:id="535" w:author="Abiodun Aremu" w:date="2023-08-21T19:28:00Z">
        <w:r>
          <w:rPr>
            <w:noProof/>
          </w:rPr>
          <w:drawing>
            <wp:inline distT="0" distB="0" distL="0" distR="0" wp14:anchorId="30BECC9A" wp14:editId="350AE840">
              <wp:extent cx="6675120" cy="3065145"/>
              <wp:effectExtent l="0" t="0" r="0" b="1905"/>
              <wp:docPr id="1484721362" name="Picture 1484721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721362" name="Picture 148472136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675120" cy="3065145"/>
                      </a:xfrm>
                      <a:prstGeom prst="rect">
                        <a:avLst/>
                      </a:prstGeom>
                    </pic:spPr>
                  </pic:pic>
                </a:graphicData>
              </a:graphic>
            </wp:inline>
          </w:drawing>
        </w:r>
      </w:ins>
    </w:p>
    <w:p w14:paraId="6F829CDA" w14:textId="1BC617A1" w:rsidR="00A752B3" w:rsidRPr="00523E09" w:rsidRDefault="00A752B3" w:rsidP="00A752B3">
      <w:pPr>
        <w:pStyle w:val="Caption"/>
        <w:ind w:left="720"/>
        <w:rPr>
          <w:ins w:id="536" w:author="Abiodun Aremu" w:date="2023-08-22T16:50:00Z"/>
          <w:b/>
          <w:bCs/>
          <w:i w:val="0"/>
          <w:iCs w:val="0"/>
          <w:sz w:val="22"/>
          <w:szCs w:val="22"/>
        </w:rPr>
      </w:pPr>
      <w:ins w:id="537" w:author="Abiodun Aremu" w:date="2023-08-22T16:50:00Z">
        <w:r w:rsidRPr="00523E09">
          <w:rPr>
            <w:b/>
            <w:bCs/>
            <w:i w:val="0"/>
            <w:iCs w:val="0"/>
            <w:sz w:val="22"/>
            <w:szCs w:val="22"/>
          </w:rPr>
          <w:t xml:space="preserve">Figure </w:t>
        </w:r>
        <w:r>
          <w:rPr>
            <w:b/>
            <w:bCs/>
            <w:i w:val="0"/>
            <w:iCs w:val="0"/>
            <w:sz w:val="22"/>
            <w:szCs w:val="22"/>
          </w:rPr>
          <w:t>34</w:t>
        </w:r>
        <w:r w:rsidRPr="00523E09">
          <w:rPr>
            <w:b/>
            <w:bCs/>
            <w:i w:val="0"/>
            <w:iCs w:val="0"/>
            <w:sz w:val="22"/>
            <w:szCs w:val="22"/>
          </w:rPr>
          <w:t xml:space="preserve">. </w:t>
        </w:r>
        <w:r w:rsidRPr="00656BC4">
          <w:rPr>
            <w:b/>
            <w:bCs/>
            <w:i w:val="0"/>
            <w:iCs w:val="0"/>
            <w:sz w:val="22"/>
          </w:rPr>
          <w:t>PTM</w:t>
        </w:r>
        <w:r w:rsidRPr="00523E09">
          <w:rPr>
            <w:b/>
            <w:bCs/>
            <w:i w:val="0"/>
            <w:iCs w:val="0"/>
            <w:sz w:val="22"/>
            <w:szCs w:val="22"/>
          </w:rPr>
          <w:t xml:space="preserve"> </w:t>
        </w:r>
        <w:r>
          <w:rPr>
            <w:b/>
            <w:bCs/>
            <w:i w:val="0"/>
            <w:iCs w:val="0"/>
            <w:sz w:val="22"/>
            <w:szCs w:val="22"/>
          </w:rPr>
          <w:t>Service</w:t>
        </w:r>
        <w:r w:rsidRPr="00523E09">
          <w:rPr>
            <w:b/>
            <w:bCs/>
            <w:i w:val="0"/>
            <w:iCs w:val="0"/>
            <w:sz w:val="22"/>
            <w:szCs w:val="22"/>
          </w:rPr>
          <w:t xml:space="preserve">: </w:t>
        </w:r>
        <w:r>
          <w:rPr>
            <w:b/>
            <w:bCs/>
            <w:i w:val="0"/>
            <w:iCs w:val="0"/>
            <w:sz w:val="22"/>
            <w:szCs w:val="22"/>
          </w:rPr>
          <w:t xml:space="preserve">Save capabilities </w:t>
        </w:r>
        <w:proofErr w:type="gramStart"/>
        <w:r>
          <w:rPr>
            <w:b/>
            <w:bCs/>
            <w:i w:val="0"/>
            <w:iCs w:val="0"/>
            <w:sz w:val="22"/>
            <w:szCs w:val="22"/>
          </w:rPr>
          <w:t>file</w:t>
        </w:r>
        <w:proofErr w:type="gramEnd"/>
      </w:ins>
    </w:p>
    <w:p w14:paraId="202B7161" w14:textId="77777777" w:rsidR="00B07970" w:rsidRPr="00871B63" w:rsidRDefault="00B07970" w:rsidP="00B07970">
      <w:pPr>
        <w:pStyle w:val="NormalLineSpacing"/>
      </w:pPr>
    </w:p>
    <w:p w14:paraId="6F71FA53" w14:textId="44DD6771" w:rsidR="006030FF" w:rsidRDefault="006030FF" w:rsidP="006030FF">
      <w:pPr>
        <w:pStyle w:val="Heading2"/>
        <w:rPr>
          <w:rStyle w:val="Heading3Char"/>
          <w:b/>
          <w:bCs/>
        </w:rPr>
      </w:pPr>
      <w:bookmarkStart w:id="538" w:name="_Toc113037959"/>
      <w:bookmarkStart w:id="539" w:name="_5.54__Executing"/>
      <w:bookmarkEnd w:id="539"/>
      <w:commentRangeStart w:id="540"/>
      <w:commentRangeStart w:id="541"/>
      <w:r>
        <w:rPr>
          <w:rStyle w:val="Heading3Char"/>
          <w:b/>
          <w:bCs/>
        </w:rPr>
        <w:t>5</w:t>
      </w:r>
      <w:r w:rsidRPr="00EE4625">
        <w:rPr>
          <w:rStyle w:val="Heading3Char"/>
          <w:b/>
          <w:bCs/>
        </w:rPr>
        <w:t>.</w:t>
      </w:r>
      <w:ins w:id="542" w:author="Abiodun Aremu" w:date="2023-08-30T09:04:00Z">
        <w:r w:rsidR="00F41C64">
          <w:rPr>
            <w:rStyle w:val="Heading3Char"/>
            <w:b/>
            <w:bCs/>
          </w:rPr>
          <w:t>5</w:t>
        </w:r>
      </w:ins>
      <w:del w:id="543" w:author="Abiodun Aremu" w:date="2023-08-30T09:04:00Z">
        <w:r w:rsidR="009F4A0A" w:rsidDel="00F41C64">
          <w:rPr>
            <w:rStyle w:val="Heading3Char"/>
            <w:b/>
            <w:bCs/>
          </w:rPr>
          <w:delText>4</w:delText>
        </w:r>
      </w:del>
      <w:r w:rsidRPr="00EE4625">
        <w:rPr>
          <w:rStyle w:val="Heading3Char"/>
          <w:b/>
          <w:bCs/>
        </w:rPr>
        <w:t xml:space="preserve">  </w:t>
      </w:r>
      <w:r w:rsidR="007D05A0">
        <w:rPr>
          <w:rStyle w:val="Heading3Char"/>
          <w:b/>
          <w:bCs/>
        </w:rPr>
        <w:t xml:space="preserve">Executing </w:t>
      </w:r>
      <w:commentRangeEnd w:id="540"/>
      <w:r w:rsidR="00662161">
        <w:rPr>
          <w:rStyle w:val="CommentReference"/>
          <w:rFonts w:eastAsia="SimSun" w:cstheme="minorBidi"/>
          <w:b w:val="0"/>
        </w:rPr>
        <w:commentReference w:id="540"/>
      </w:r>
      <w:commentRangeEnd w:id="541"/>
      <w:r w:rsidR="00F41C64">
        <w:rPr>
          <w:rStyle w:val="CommentReference"/>
          <w:rFonts w:eastAsia="SimSun" w:cstheme="minorBidi"/>
          <w:b w:val="0"/>
        </w:rPr>
        <w:commentReference w:id="541"/>
      </w:r>
      <w:r w:rsidR="007D05A0">
        <w:rPr>
          <w:rStyle w:val="Heading3Char"/>
          <w:b/>
          <w:bCs/>
        </w:rPr>
        <w:t>Test</w:t>
      </w:r>
      <w:r w:rsidR="003933B5">
        <w:rPr>
          <w:rStyle w:val="Heading3Char"/>
          <w:b/>
          <w:bCs/>
        </w:rPr>
        <w:t xml:space="preserve"> Case</w:t>
      </w:r>
      <w:r w:rsidR="007D05A0">
        <w:rPr>
          <w:rStyle w:val="Heading3Char"/>
          <w:b/>
          <w:bCs/>
        </w:rPr>
        <w:t xml:space="preserve">s </w:t>
      </w:r>
      <w:proofErr w:type="gramStart"/>
      <w:r w:rsidR="007D05A0">
        <w:rPr>
          <w:rStyle w:val="Heading3Char"/>
          <w:b/>
          <w:bCs/>
        </w:rPr>
        <w:t>From</w:t>
      </w:r>
      <w:proofErr w:type="gramEnd"/>
      <w:r w:rsidRPr="00EE4625">
        <w:rPr>
          <w:rStyle w:val="Heading3Char"/>
          <w:b/>
          <w:bCs/>
        </w:rPr>
        <w:t xml:space="preserve"> the Command Line</w:t>
      </w:r>
      <w:bookmarkEnd w:id="538"/>
    </w:p>
    <w:p w14:paraId="029D4821" w14:textId="3A702414" w:rsidR="006030FF" w:rsidRDefault="006030FF" w:rsidP="002F2C1E">
      <w:pPr>
        <w:pStyle w:val="Normal3"/>
        <w:ind w:left="288"/>
      </w:pPr>
      <w:r>
        <w:t xml:space="preserve">The </w:t>
      </w:r>
      <w:r w:rsidR="00176BFE" w:rsidRPr="00A31FB9">
        <w:rPr>
          <w:b/>
          <w:bCs/>
        </w:rPr>
        <w:t xml:space="preserve">PTM </w:t>
      </w:r>
      <w:r w:rsidR="002F1431">
        <w:rPr>
          <w:b/>
          <w:bCs/>
        </w:rPr>
        <w:t>Command line interface</w:t>
      </w:r>
      <w:r w:rsidR="00176BFE" w:rsidRPr="00A31FB9">
        <w:rPr>
          <w:b/>
          <w:bCs/>
        </w:rPr>
        <w:t xml:space="preserve"> (PTMCLI)</w:t>
      </w:r>
      <w:r w:rsidR="00176BFE">
        <w:t xml:space="preserve"> </w:t>
      </w:r>
      <w:r w:rsidR="002F1431">
        <w:t xml:space="preserve">application </w:t>
      </w:r>
      <w:r>
        <w:t xml:space="preserve">enables you </w:t>
      </w:r>
      <w:proofErr w:type="gramStart"/>
      <w:r w:rsidR="007D05A0">
        <w:t>execute</w:t>
      </w:r>
      <w:proofErr w:type="gramEnd"/>
      <w:r w:rsidR="007D05A0">
        <w:t xml:space="preserve"> the Test Case configuration of a previously saved </w:t>
      </w:r>
      <w:r w:rsidRPr="00081F1E">
        <w:rPr>
          <w:b/>
          <w:bCs/>
        </w:rPr>
        <w:t>Profile</w:t>
      </w:r>
      <w:r>
        <w:t xml:space="preserve"> </w:t>
      </w:r>
      <w:r w:rsidR="00B94836">
        <w:t>(</w:t>
      </w:r>
      <w:hyperlink w:anchor="_8.0__Analyzing" w:history="1">
        <w:r w:rsidR="00B94836" w:rsidRPr="005A38FD">
          <w:rPr>
            <w:rStyle w:val="Hyperlink"/>
          </w:rPr>
          <w:t xml:space="preserve">section </w:t>
        </w:r>
        <w:r w:rsidR="005A38FD" w:rsidRPr="005A38FD">
          <w:rPr>
            <w:rStyle w:val="Hyperlink"/>
          </w:rPr>
          <w:t>5.</w:t>
        </w:r>
        <w:r w:rsidR="00690B2F">
          <w:rPr>
            <w:rStyle w:val="Hyperlink"/>
          </w:rPr>
          <w:t>2</w:t>
        </w:r>
      </w:hyperlink>
      <w:r w:rsidR="005867BB">
        <w:rPr>
          <w:rStyle w:val="Hyperlink"/>
        </w:rPr>
        <w:t xml:space="preserve"> Create File Demo</w:t>
      </w:r>
      <w:r w:rsidR="005A38FD">
        <w:t>) with the u</w:t>
      </w:r>
      <w:r>
        <w:t>se of a simple command string</w:t>
      </w:r>
      <w:r w:rsidR="005419E4">
        <w:t xml:space="preserve">. </w:t>
      </w:r>
      <w:r>
        <w:t xml:space="preserve">This means you can </w:t>
      </w:r>
      <w:r w:rsidR="005419E4">
        <w:t>initiate execution of</w:t>
      </w:r>
      <w:r>
        <w:t xml:space="preserve"> a set of Test Cases from outside the </w:t>
      </w:r>
      <w:r w:rsidRPr="00F32357">
        <w:rPr>
          <w:b/>
          <w:bCs/>
        </w:rPr>
        <w:t xml:space="preserve">PTM </w:t>
      </w:r>
      <w:r w:rsidR="00243811" w:rsidRPr="00F32357">
        <w:rPr>
          <w:b/>
          <w:bCs/>
        </w:rPr>
        <w:t>Service</w:t>
      </w:r>
      <w:r w:rsidR="00243811">
        <w:t xml:space="preserve"> </w:t>
      </w:r>
      <w:r w:rsidR="005419E4">
        <w:t xml:space="preserve">UI </w:t>
      </w:r>
      <w:r>
        <w:t xml:space="preserve">test environment and potentially from a remote location. </w:t>
      </w:r>
    </w:p>
    <w:p w14:paraId="66E4C4C5" w14:textId="1A72790C" w:rsidR="006030FF" w:rsidRDefault="006030FF" w:rsidP="002F2C1E">
      <w:pPr>
        <w:pStyle w:val="Normal3"/>
        <w:ind w:left="288"/>
      </w:pPr>
      <w:r>
        <w:t>The application that enables you to do this is known as</w:t>
      </w:r>
      <w:r w:rsidR="00F040FB">
        <w:t xml:space="preserve"> </w:t>
      </w:r>
      <w:r w:rsidR="002F3F65">
        <w:t>P</w:t>
      </w:r>
      <w:r w:rsidR="00942ECE">
        <w:t>TM</w:t>
      </w:r>
      <w:r w:rsidRPr="00D866F2">
        <w:rPr>
          <w:rFonts w:ascii="Consolas" w:eastAsia="Times New Roman" w:hAnsi="Consolas" w:cs="Segoe UI"/>
          <w:sz w:val="22"/>
          <w:lang w:val="en"/>
        </w:rPr>
        <w:t>Cli.exe</w:t>
      </w:r>
      <w:r>
        <w:t xml:space="preserve">. This file resides in the following directory path on the </w:t>
      </w:r>
      <w:hyperlink w:anchor="DriverComputer_trm" w:history="1">
        <w:r w:rsidRPr="00081F1E">
          <w:rPr>
            <w:rStyle w:val="Hyperlink"/>
            <w:b/>
            <w:bCs/>
            <w:color w:val="00B050"/>
          </w:rPr>
          <w:t>Driver</w:t>
        </w:r>
      </w:hyperlink>
      <w:r>
        <w:t xml:space="preserve"> computer:  </w:t>
      </w:r>
    </w:p>
    <w:p w14:paraId="715DAEE7" w14:textId="09256011" w:rsidR="006030FF" w:rsidRDefault="00B87B52" w:rsidP="002F2C1E">
      <w:pPr>
        <w:pStyle w:val="ListParagraph0"/>
        <w:spacing w:before="0"/>
        <w:ind w:left="0" w:firstLine="576"/>
      </w:pPr>
      <w:r w:rsidRPr="00081F1E">
        <w:rPr>
          <w:rFonts w:ascii="Consolas" w:hAnsi="Consolas"/>
          <w:sz w:val="22"/>
          <w:szCs w:val="22"/>
        </w:rPr>
        <w:t>C:\</w:t>
      </w:r>
      <w:r w:rsidR="00186476">
        <w:rPr>
          <w:rFonts w:ascii="Consolas" w:hAnsi="Consolas"/>
          <w:sz w:val="22"/>
          <w:szCs w:val="22"/>
        </w:rPr>
        <w:t>PTMCli</w:t>
      </w:r>
      <w:r w:rsidR="00C5624B">
        <w:rPr>
          <w:rFonts w:ascii="Consolas" w:hAnsi="Consolas"/>
          <w:sz w:val="22"/>
          <w:szCs w:val="22"/>
        </w:rPr>
        <w:t>\</w:t>
      </w:r>
      <w:r w:rsidR="00465B60">
        <w:rPr>
          <w:rFonts w:ascii="Consolas" w:hAnsi="Consolas"/>
          <w:sz w:val="22"/>
          <w:szCs w:val="22"/>
        </w:rPr>
        <w:t>P</w:t>
      </w:r>
      <w:r w:rsidRPr="00330EBC">
        <w:rPr>
          <w:rFonts w:ascii="Consolas" w:hAnsi="Consolas"/>
          <w:sz w:val="22"/>
          <w:szCs w:val="22"/>
        </w:rPr>
        <w:t>tmCli.exe</w:t>
      </w:r>
    </w:p>
    <w:p w14:paraId="320BD5FF" w14:textId="7CFA8F68" w:rsidR="006030FF" w:rsidRDefault="006030FF" w:rsidP="002F2C1E">
      <w:pPr>
        <w:pStyle w:val="Normal3"/>
        <w:ind w:left="288"/>
      </w:pPr>
      <w:r>
        <w:t xml:space="preserve">To </w:t>
      </w:r>
      <w:r w:rsidR="00CC6857">
        <w:t>execute the Test Cases of</w:t>
      </w:r>
      <w:r>
        <w:t xml:space="preserve"> a </w:t>
      </w:r>
      <w:r w:rsidRPr="008577C2">
        <w:rPr>
          <w:b/>
          <w:bCs/>
        </w:rPr>
        <w:t>Profile</w:t>
      </w:r>
      <w:r>
        <w:t xml:space="preserve"> by using a command string, perform the procedure </w:t>
      </w:r>
      <w:r w:rsidR="00CC6857">
        <w:t>below</w:t>
      </w:r>
      <w:r>
        <w:t>:</w:t>
      </w:r>
    </w:p>
    <w:p w14:paraId="335C87C9" w14:textId="77777777" w:rsidR="00B136EF" w:rsidRDefault="00B136EF" w:rsidP="0038297B">
      <w:pPr>
        <w:pStyle w:val="NormalLineSpacing"/>
      </w:pPr>
    </w:p>
    <w:p w14:paraId="48A84FDC" w14:textId="3588A1EF" w:rsidR="00CC6857" w:rsidRPr="00CC6857" w:rsidRDefault="00CC6857" w:rsidP="000C7978">
      <w:pPr>
        <w:pStyle w:val="Normal3"/>
        <w:numPr>
          <w:ilvl w:val="0"/>
          <w:numId w:val="24"/>
        </w:numPr>
        <w:tabs>
          <w:tab w:val="clear" w:pos="936"/>
          <w:tab w:val="num" w:pos="648"/>
        </w:tabs>
        <w:ind w:left="648"/>
        <w:rPr>
          <w:b/>
          <w:bCs/>
        </w:rPr>
      </w:pPr>
      <w:r w:rsidRPr="00CC6857">
        <w:rPr>
          <w:b/>
          <w:bCs/>
        </w:rPr>
        <w:t>Important</w:t>
      </w:r>
    </w:p>
    <w:p w14:paraId="21E44445" w14:textId="1E6B737B" w:rsidR="00CC6857" w:rsidRDefault="00DA0694" w:rsidP="002F2C1E">
      <w:pPr>
        <w:pStyle w:val="Normal3"/>
        <w:spacing w:before="0"/>
        <w:ind w:left="288"/>
      </w:pPr>
      <w:r>
        <w:t xml:space="preserve">You </w:t>
      </w:r>
      <w:r w:rsidRPr="00F32357">
        <w:rPr>
          <w:i/>
          <w:iCs/>
          <w:color w:val="C00000"/>
        </w:rPr>
        <w:t>should not</w:t>
      </w:r>
      <w:r>
        <w:t xml:space="preserve"> run the </w:t>
      </w:r>
      <w:r w:rsidR="00465B60">
        <w:t>P</w:t>
      </w:r>
      <w:r>
        <w:t>tmCli.exe appl</w:t>
      </w:r>
      <w:r w:rsidR="00D60245">
        <w:t>i</w:t>
      </w:r>
      <w:r>
        <w:t>cation while the</w:t>
      </w:r>
      <w:r w:rsidR="00CC6857">
        <w:t xml:space="preserve"> </w:t>
      </w:r>
      <w:r w:rsidR="00CC6857" w:rsidRPr="00322D07">
        <w:rPr>
          <w:b/>
          <w:bCs/>
        </w:rPr>
        <w:t>PTM</w:t>
      </w:r>
      <w:r w:rsidRPr="00322D07">
        <w:rPr>
          <w:b/>
          <w:bCs/>
        </w:rPr>
        <w:t xml:space="preserve"> </w:t>
      </w:r>
      <w:r w:rsidR="00322D07" w:rsidRPr="00322D07">
        <w:rPr>
          <w:b/>
          <w:bCs/>
        </w:rPr>
        <w:t>Service</w:t>
      </w:r>
      <w:r w:rsidR="00322D07">
        <w:t xml:space="preserve"> </w:t>
      </w:r>
      <w:r>
        <w:t>is</w:t>
      </w:r>
      <w:r w:rsidR="00CC6857">
        <w:t xml:space="preserve"> </w:t>
      </w:r>
      <w:proofErr w:type="gramStart"/>
      <w:r w:rsidR="00CC6857">
        <w:t>running</w:t>
      </w:r>
      <w:proofErr w:type="gramEnd"/>
      <w:r>
        <w:t xml:space="preserve"> </w:t>
      </w:r>
      <w:r w:rsidR="00CC6857">
        <w:t>or an error will occur.</w:t>
      </w:r>
    </w:p>
    <w:p w14:paraId="0B1D57B4" w14:textId="77777777" w:rsidR="006030FF" w:rsidRDefault="006030FF" w:rsidP="006030FF">
      <w:pPr>
        <w:pStyle w:val="NormalLineSpacing"/>
      </w:pPr>
    </w:p>
    <w:p w14:paraId="7FBA537A" w14:textId="77777777" w:rsidR="006030FF" w:rsidRDefault="006030FF" w:rsidP="002F2C1E">
      <w:pPr>
        <w:pStyle w:val="ListParagraph0"/>
        <w:spacing w:before="0"/>
      </w:pPr>
      <w:r w:rsidRPr="00D33C7E">
        <w:rPr>
          <w:rStyle w:val="Hyperlink"/>
          <w:color w:val="0070C0"/>
          <w:u w:val="none"/>
        </w:rPr>
        <w:sym w:font="Wingdings 3" w:char="F084"/>
      </w:r>
      <w:r>
        <w:rPr>
          <w:rStyle w:val="Hyperlink"/>
          <w:color w:val="auto"/>
          <w:u w:val="none"/>
        </w:rPr>
        <w:t xml:space="preserve">  </w:t>
      </w:r>
      <w:r w:rsidRPr="009334A1">
        <w:rPr>
          <w:b/>
          <w:bCs/>
        </w:rPr>
        <w:t xml:space="preserve">To load a Profile from the command </w:t>
      </w:r>
      <w:r>
        <w:rPr>
          <w:b/>
          <w:bCs/>
        </w:rPr>
        <w:t>line</w:t>
      </w:r>
    </w:p>
    <w:p w14:paraId="2A216D47" w14:textId="1FE4FA02" w:rsidR="006030FF" w:rsidRDefault="006030FF" w:rsidP="000C7978">
      <w:pPr>
        <w:pStyle w:val="ListParagraph0"/>
        <w:numPr>
          <w:ilvl w:val="0"/>
          <w:numId w:val="23"/>
        </w:numPr>
        <w:spacing w:before="0"/>
        <w:ind w:left="1080"/>
      </w:pPr>
      <w:r>
        <w:t xml:space="preserve">From the </w:t>
      </w:r>
      <w:r w:rsidRPr="00480DE2">
        <w:rPr>
          <w:b/>
          <w:bCs/>
        </w:rPr>
        <w:t>Start</w:t>
      </w:r>
      <w:r>
        <w:t xml:space="preserve"> menu</w:t>
      </w:r>
      <w:r w:rsidR="00322D07">
        <w:t xml:space="preserve"> on the </w:t>
      </w:r>
      <w:hyperlink w:anchor="DriverComputer_trm" w:history="1">
        <w:r w:rsidR="00322D07" w:rsidRPr="00322D07">
          <w:rPr>
            <w:rStyle w:val="Hyperlink"/>
            <w:b/>
            <w:bCs/>
            <w:color w:val="00B050"/>
          </w:rPr>
          <w:t>Driver computer</w:t>
        </w:r>
      </w:hyperlink>
      <w:r>
        <w:t>, type “</w:t>
      </w:r>
      <w:proofErr w:type="spellStart"/>
      <w:r>
        <w:t>Cmd</w:t>
      </w:r>
      <w:proofErr w:type="spellEnd"/>
      <w:r>
        <w:t xml:space="preserve">” and then double-click the </w:t>
      </w:r>
      <w:r w:rsidRPr="00FD0F2C">
        <w:rPr>
          <w:b/>
          <w:bCs/>
        </w:rPr>
        <w:t>Command Prompt</w:t>
      </w:r>
      <w:r>
        <w:t xml:space="preserve"> icon.</w:t>
      </w:r>
      <w:r w:rsidR="0057612E">
        <w:t xml:space="preserve"> You can also run the command shell with the elevated privilege of </w:t>
      </w:r>
      <w:r w:rsidR="00942ECE">
        <w:t xml:space="preserve">an </w:t>
      </w:r>
      <w:r w:rsidR="0057612E">
        <w:t>Administrator.</w:t>
      </w:r>
    </w:p>
    <w:p w14:paraId="5F69FD4E" w14:textId="3C442838" w:rsidR="006030FF" w:rsidRDefault="006030FF" w:rsidP="000C7978">
      <w:pPr>
        <w:pStyle w:val="ListParagraph0"/>
        <w:numPr>
          <w:ilvl w:val="0"/>
          <w:numId w:val="23"/>
        </w:numPr>
        <w:spacing w:before="0"/>
        <w:ind w:left="1080"/>
      </w:pPr>
      <w:r>
        <w:lastRenderedPageBreak/>
        <w:t xml:space="preserve">From the </w:t>
      </w:r>
      <w:r w:rsidR="008C1D80">
        <w:t>c</w:t>
      </w:r>
      <w:r>
        <w:t xml:space="preserve">ommand line, navigate to the following directory location on the </w:t>
      </w:r>
      <w:r w:rsidRPr="00480DE2">
        <w:rPr>
          <w:b/>
          <w:bCs/>
        </w:rPr>
        <w:t>Driver</w:t>
      </w:r>
      <w:r>
        <w:t xml:space="preserve"> </w:t>
      </w:r>
      <w:r w:rsidRPr="00F040FB">
        <w:rPr>
          <w:b/>
          <w:bCs/>
        </w:rPr>
        <w:t>computer</w:t>
      </w:r>
      <w:r>
        <w:t xml:space="preserve">:  </w:t>
      </w:r>
    </w:p>
    <w:p w14:paraId="0027823D" w14:textId="108467B3" w:rsidR="006030FF" w:rsidRPr="00FD0F2C" w:rsidRDefault="00B87B52" w:rsidP="002F2C1E">
      <w:pPr>
        <w:pStyle w:val="ListParagraph0"/>
        <w:spacing w:before="0"/>
        <w:ind w:left="1440" w:hanging="360"/>
      </w:pPr>
      <w:r w:rsidRPr="00081F1E">
        <w:rPr>
          <w:rFonts w:ascii="Consolas" w:hAnsi="Consolas"/>
          <w:sz w:val="22"/>
          <w:szCs w:val="22"/>
        </w:rPr>
        <w:t>C:\</w:t>
      </w:r>
      <w:r w:rsidR="0050095C">
        <w:rPr>
          <w:rFonts w:ascii="Consolas" w:hAnsi="Consolas"/>
          <w:sz w:val="22"/>
          <w:szCs w:val="22"/>
        </w:rPr>
        <w:t>PTMCli</w:t>
      </w:r>
      <w:r w:rsidRPr="00330EBC">
        <w:rPr>
          <w:rFonts w:ascii="Consolas" w:hAnsi="Consolas"/>
          <w:sz w:val="22"/>
          <w:szCs w:val="22"/>
        </w:rPr>
        <w:t>\</w:t>
      </w:r>
    </w:p>
    <w:p w14:paraId="06BC1D07" w14:textId="69ED3B6E" w:rsidR="006030FF" w:rsidRPr="00480DE2" w:rsidRDefault="0047392F" w:rsidP="002F2C1E">
      <w:pPr>
        <w:pStyle w:val="ListParagraph0"/>
        <w:spacing w:before="0"/>
        <w:ind w:left="1080"/>
      </w:pPr>
      <w:r>
        <w:t xml:space="preserve">The command string to start the </w:t>
      </w:r>
      <w:proofErr w:type="spellStart"/>
      <w:r>
        <w:t>P</w:t>
      </w:r>
      <w:r w:rsidR="00831BC3">
        <w:t>TM</w:t>
      </w:r>
      <w:r>
        <w:t>Cli</w:t>
      </w:r>
      <w:proofErr w:type="spellEnd"/>
      <w:r>
        <w:t xml:space="preserve"> executable uses the following format, where -p and -t switch</w:t>
      </w:r>
      <w:r w:rsidR="00AA46AE">
        <w:t xml:space="preserve"> variables</w:t>
      </w:r>
      <w:r>
        <w:t xml:space="preserve"> require specific values that you must supply</w:t>
      </w:r>
      <w:r w:rsidR="00AA46AE">
        <w:t>, as follows:</w:t>
      </w:r>
      <w:del w:id="544" w:author="Joe Tornese" w:date="2023-08-24T12:46:00Z">
        <w:r w:rsidR="006030FF" w:rsidRPr="00480DE2" w:rsidDel="00662161">
          <w:delText>:</w:delText>
        </w:r>
      </w:del>
    </w:p>
    <w:p w14:paraId="79B2583A" w14:textId="7BE8B98B" w:rsidR="006030FF" w:rsidRDefault="00465B60" w:rsidP="002F2C1E">
      <w:pPr>
        <w:pStyle w:val="ListParagraph0"/>
        <w:spacing w:before="0"/>
        <w:ind w:left="1440" w:hanging="360"/>
        <w:rPr>
          <w:rFonts w:ascii="Consolas" w:hAnsi="Consolas"/>
          <w:sz w:val="22"/>
          <w:szCs w:val="22"/>
        </w:rPr>
      </w:pPr>
      <w:r>
        <w:rPr>
          <w:rFonts w:ascii="Consolas" w:hAnsi="Consolas"/>
          <w:sz w:val="22"/>
          <w:szCs w:val="22"/>
        </w:rPr>
        <w:t>P</w:t>
      </w:r>
      <w:r w:rsidR="00831BC3">
        <w:rPr>
          <w:rFonts w:ascii="Consolas" w:hAnsi="Consolas"/>
          <w:sz w:val="22"/>
          <w:szCs w:val="22"/>
        </w:rPr>
        <w:t>TM</w:t>
      </w:r>
      <w:r w:rsidR="006030FF">
        <w:rPr>
          <w:rFonts w:ascii="Consolas" w:hAnsi="Consolas"/>
          <w:sz w:val="22"/>
          <w:szCs w:val="22"/>
        </w:rPr>
        <w:t>Cli.exe -p &lt;</w:t>
      </w:r>
      <w:proofErr w:type="spellStart"/>
      <w:r w:rsidR="006030FF" w:rsidRPr="006255B7">
        <w:rPr>
          <w:rFonts w:ascii="Consolas" w:hAnsi="Consolas"/>
          <w:i/>
          <w:iCs/>
          <w:sz w:val="22"/>
          <w:szCs w:val="22"/>
        </w:rPr>
        <w:t>profilepath</w:t>
      </w:r>
      <w:proofErr w:type="spellEnd"/>
      <w:r w:rsidR="006030FF">
        <w:rPr>
          <w:rFonts w:ascii="Consolas" w:hAnsi="Consolas"/>
          <w:sz w:val="22"/>
          <w:szCs w:val="22"/>
        </w:rPr>
        <w:t>&gt; -s</w:t>
      </w:r>
      <w:r w:rsidR="00A22BE7">
        <w:rPr>
          <w:rFonts w:ascii="Consolas" w:hAnsi="Consolas"/>
          <w:sz w:val="22"/>
          <w:szCs w:val="22"/>
        </w:rPr>
        <w:t xml:space="preserve"> -t &lt;</w:t>
      </w:r>
      <w:proofErr w:type="spellStart"/>
      <w:r w:rsidR="00A22BE7" w:rsidRPr="006255B7">
        <w:rPr>
          <w:rFonts w:ascii="Consolas" w:hAnsi="Consolas"/>
          <w:i/>
          <w:iCs/>
          <w:sz w:val="22"/>
          <w:szCs w:val="22"/>
        </w:rPr>
        <w:t>testsuitepath</w:t>
      </w:r>
      <w:proofErr w:type="spellEnd"/>
      <w:r w:rsidR="00A22BE7">
        <w:rPr>
          <w:rFonts w:ascii="Consolas" w:hAnsi="Consolas"/>
          <w:sz w:val="22"/>
          <w:szCs w:val="22"/>
        </w:rPr>
        <w:t>&gt;</w:t>
      </w:r>
      <w:ins w:id="545" w:author="Abiodun Aremu" w:date="2023-08-21T19:58:00Z">
        <w:r w:rsidR="00E03B98">
          <w:rPr>
            <w:rFonts w:ascii="Consolas" w:hAnsi="Consolas"/>
            <w:sz w:val="22"/>
            <w:szCs w:val="22"/>
          </w:rPr>
          <w:t xml:space="preserve"> -</w:t>
        </w:r>
        <w:proofErr w:type="spellStart"/>
        <w:r w:rsidR="00E03B98">
          <w:rPr>
            <w:rFonts w:ascii="Consolas" w:hAnsi="Consolas"/>
            <w:sz w:val="22"/>
            <w:szCs w:val="22"/>
          </w:rPr>
          <w:t>cFilter</w:t>
        </w:r>
        <w:proofErr w:type="spellEnd"/>
        <w:r w:rsidR="00E03B98">
          <w:rPr>
            <w:rFonts w:ascii="Consolas" w:hAnsi="Consolas"/>
            <w:sz w:val="22"/>
            <w:szCs w:val="22"/>
          </w:rPr>
          <w:t xml:space="preserve"> -</w:t>
        </w:r>
        <w:proofErr w:type="spellStart"/>
        <w:r w:rsidR="00E03B98">
          <w:rPr>
            <w:rFonts w:ascii="Consolas" w:hAnsi="Consolas"/>
            <w:sz w:val="22"/>
            <w:szCs w:val="22"/>
          </w:rPr>
          <w:t>cFile</w:t>
        </w:r>
      </w:ins>
      <w:proofErr w:type="spellEnd"/>
      <w:ins w:id="546" w:author="Abiodun Aremu" w:date="2023-08-22T10:19:00Z">
        <w:r w:rsidR="00CF7666">
          <w:rPr>
            <w:rFonts w:ascii="Consolas" w:hAnsi="Consolas"/>
            <w:sz w:val="22"/>
            <w:szCs w:val="22"/>
          </w:rPr>
          <w:t xml:space="preserve"> &lt;</w:t>
        </w:r>
        <w:proofErr w:type="spellStart"/>
        <w:r w:rsidR="00CF7666">
          <w:rPr>
            <w:rFonts w:ascii="Consolas" w:hAnsi="Consolas"/>
            <w:i/>
            <w:iCs/>
            <w:sz w:val="22"/>
            <w:szCs w:val="22"/>
          </w:rPr>
          <w:t>capabilitiesfile</w:t>
        </w:r>
        <w:r w:rsidR="00CF7666" w:rsidRPr="006255B7">
          <w:rPr>
            <w:rFonts w:ascii="Consolas" w:hAnsi="Consolas"/>
            <w:i/>
            <w:iCs/>
            <w:sz w:val="22"/>
            <w:szCs w:val="22"/>
          </w:rPr>
          <w:t>path</w:t>
        </w:r>
        <w:proofErr w:type="spellEnd"/>
        <w:r w:rsidR="00CF7666">
          <w:rPr>
            <w:rFonts w:ascii="Consolas" w:hAnsi="Consolas"/>
            <w:sz w:val="22"/>
            <w:szCs w:val="22"/>
          </w:rPr>
          <w:t>&gt;</w:t>
        </w:r>
      </w:ins>
    </w:p>
    <w:p w14:paraId="0E555E0E" w14:textId="26B4988A" w:rsidR="00DA7B72" w:rsidRDefault="00DA7B72" w:rsidP="002F2C1E">
      <w:pPr>
        <w:ind w:left="1080"/>
      </w:pPr>
      <w:r w:rsidRPr="00C22CAB">
        <w:t xml:space="preserve">Other switches and values </w:t>
      </w:r>
      <w:r w:rsidR="000C26C9" w:rsidRPr="00C22CAB">
        <w:t xml:space="preserve">for the </w:t>
      </w:r>
      <w:r w:rsidR="00007F30">
        <w:t>preceding</w:t>
      </w:r>
      <w:r w:rsidR="00C22CAB" w:rsidRPr="00C22CAB">
        <w:t xml:space="preserve"> </w:t>
      </w:r>
      <w:r w:rsidR="000C26C9" w:rsidRPr="00C22CAB">
        <w:t xml:space="preserve">command string </w:t>
      </w:r>
      <w:r w:rsidRPr="00C22CAB">
        <w:t xml:space="preserve">are specified in the </w:t>
      </w:r>
      <w:r w:rsidR="00662161">
        <w:t xml:space="preserve">following </w:t>
      </w:r>
      <w:r w:rsidRPr="00C22CAB">
        <w:t>table</w:t>
      </w:r>
      <w:r w:rsidR="00662161">
        <w:t>.</w:t>
      </w:r>
    </w:p>
    <w:p w14:paraId="76706637" w14:textId="77777777" w:rsidR="002F2C1E" w:rsidRPr="00DA7B72" w:rsidRDefault="002F2C1E" w:rsidP="002F2C1E">
      <w:pPr>
        <w:pStyle w:val="NormalLineSpacing"/>
      </w:pPr>
    </w:p>
    <w:p w14:paraId="4DCF223A" w14:textId="362946C9" w:rsidR="00B77C34" w:rsidRPr="00AF6190" w:rsidRDefault="00B77C34" w:rsidP="002F2C1E">
      <w:pPr>
        <w:pStyle w:val="ListParagraph0"/>
        <w:spacing w:before="0"/>
        <w:ind w:left="1440" w:hanging="360"/>
        <w:rPr>
          <w:b/>
          <w:bCs/>
          <w:sz w:val="22"/>
          <w:szCs w:val="22"/>
        </w:rPr>
      </w:pPr>
      <w:r w:rsidRPr="00AF6190">
        <w:rPr>
          <w:b/>
          <w:bCs/>
          <w:sz w:val="22"/>
          <w:szCs w:val="22"/>
        </w:rPr>
        <w:t xml:space="preserve">Table </w:t>
      </w:r>
      <w:r w:rsidR="00156C3D">
        <w:rPr>
          <w:b/>
          <w:bCs/>
          <w:sz w:val="22"/>
          <w:szCs w:val="22"/>
        </w:rPr>
        <w:t>2</w:t>
      </w:r>
      <w:r w:rsidR="00C50DB8" w:rsidRPr="00AF6190">
        <w:rPr>
          <w:b/>
          <w:bCs/>
          <w:sz w:val="22"/>
          <w:szCs w:val="22"/>
        </w:rPr>
        <w:t xml:space="preserve">. </w:t>
      </w:r>
      <w:proofErr w:type="spellStart"/>
      <w:r w:rsidR="00C50DB8" w:rsidRPr="00AF6190">
        <w:rPr>
          <w:b/>
          <w:bCs/>
          <w:sz w:val="22"/>
          <w:szCs w:val="22"/>
        </w:rPr>
        <w:t>PTMCli</w:t>
      </w:r>
      <w:proofErr w:type="spellEnd"/>
      <w:r w:rsidR="00C50DB8" w:rsidRPr="00AF6190">
        <w:rPr>
          <w:b/>
          <w:bCs/>
          <w:sz w:val="22"/>
          <w:szCs w:val="22"/>
        </w:rPr>
        <w:t xml:space="preserve"> command line </w:t>
      </w:r>
      <w:r w:rsidR="00AF6190" w:rsidRPr="00AF6190">
        <w:rPr>
          <w:b/>
          <w:bCs/>
          <w:sz w:val="22"/>
          <w:szCs w:val="22"/>
        </w:rPr>
        <w:t>switches and values</w:t>
      </w:r>
    </w:p>
    <w:tbl>
      <w:tblPr>
        <w:tblStyle w:val="TableGrid"/>
        <w:tblW w:w="0" w:type="auto"/>
        <w:tblInd w:w="1080" w:type="dxa"/>
        <w:tblLook w:val="04A0" w:firstRow="1" w:lastRow="0" w:firstColumn="1" w:lastColumn="0" w:noHBand="0" w:noVBand="1"/>
      </w:tblPr>
      <w:tblGrid>
        <w:gridCol w:w="1183"/>
        <w:gridCol w:w="3367"/>
        <w:gridCol w:w="4657"/>
      </w:tblGrid>
      <w:tr w:rsidR="006255B7" w14:paraId="0445DD2A" w14:textId="77777777" w:rsidTr="00F17240">
        <w:tc>
          <w:tcPr>
            <w:tcW w:w="1183" w:type="dxa"/>
            <w:shd w:val="clear" w:color="auto" w:fill="D0CECE" w:themeFill="background2" w:themeFillShade="E6"/>
            <w:vAlign w:val="bottom"/>
          </w:tcPr>
          <w:p w14:paraId="283DC0BB" w14:textId="652A79AD" w:rsidR="006255B7" w:rsidRPr="009F48C8" w:rsidRDefault="006255B7" w:rsidP="00B657E7">
            <w:pPr>
              <w:pStyle w:val="ListParagraph0"/>
              <w:spacing w:before="0"/>
              <w:ind w:left="0"/>
              <w:rPr>
                <w:b/>
                <w:bCs/>
                <w:sz w:val="22"/>
                <w:szCs w:val="22"/>
              </w:rPr>
            </w:pPr>
            <w:r w:rsidRPr="009F48C8">
              <w:rPr>
                <w:b/>
                <w:bCs/>
                <w:sz w:val="22"/>
                <w:szCs w:val="22"/>
              </w:rPr>
              <w:t>Switch</w:t>
            </w:r>
          </w:p>
        </w:tc>
        <w:tc>
          <w:tcPr>
            <w:tcW w:w="3367" w:type="dxa"/>
            <w:shd w:val="clear" w:color="auto" w:fill="D0CECE" w:themeFill="background2" w:themeFillShade="E6"/>
            <w:vAlign w:val="bottom"/>
          </w:tcPr>
          <w:p w14:paraId="64179608" w14:textId="6632AE2A" w:rsidR="006255B7" w:rsidRPr="009F48C8" w:rsidRDefault="006255B7" w:rsidP="00B657E7">
            <w:pPr>
              <w:pStyle w:val="ListParagraph0"/>
              <w:spacing w:before="0"/>
              <w:ind w:left="0"/>
              <w:rPr>
                <w:b/>
                <w:bCs/>
                <w:sz w:val="22"/>
                <w:szCs w:val="22"/>
              </w:rPr>
            </w:pPr>
            <w:r w:rsidRPr="009F48C8">
              <w:rPr>
                <w:b/>
                <w:bCs/>
                <w:sz w:val="22"/>
                <w:szCs w:val="22"/>
              </w:rPr>
              <w:t xml:space="preserve">Switch </w:t>
            </w:r>
            <w:r w:rsidR="001E68C8">
              <w:rPr>
                <w:b/>
                <w:bCs/>
                <w:sz w:val="22"/>
                <w:szCs w:val="22"/>
              </w:rPr>
              <w:t>Value</w:t>
            </w:r>
          </w:p>
        </w:tc>
        <w:tc>
          <w:tcPr>
            <w:tcW w:w="4657" w:type="dxa"/>
            <w:shd w:val="clear" w:color="auto" w:fill="D0CECE" w:themeFill="background2" w:themeFillShade="E6"/>
            <w:vAlign w:val="bottom"/>
          </w:tcPr>
          <w:p w14:paraId="77E39169" w14:textId="633E6143" w:rsidR="006255B7" w:rsidRPr="009F48C8" w:rsidRDefault="006255B7" w:rsidP="00B657E7">
            <w:pPr>
              <w:pStyle w:val="ListParagraph0"/>
              <w:spacing w:before="0"/>
              <w:ind w:left="0"/>
              <w:rPr>
                <w:b/>
                <w:bCs/>
                <w:sz w:val="22"/>
                <w:szCs w:val="22"/>
              </w:rPr>
            </w:pPr>
            <w:r w:rsidRPr="009F48C8">
              <w:rPr>
                <w:b/>
                <w:bCs/>
                <w:sz w:val="22"/>
                <w:szCs w:val="22"/>
              </w:rPr>
              <w:t>Description</w:t>
            </w:r>
          </w:p>
        </w:tc>
      </w:tr>
      <w:tr w:rsidR="006255B7" w14:paraId="25464177" w14:textId="77777777" w:rsidTr="00F17240">
        <w:tc>
          <w:tcPr>
            <w:tcW w:w="1183" w:type="dxa"/>
          </w:tcPr>
          <w:p w14:paraId="0AE75030" w14:textId="22550E8F" w:rsidR="006255B7" w:rsidRPr="005569FD" w:rsidRDefault="006255B7" w:rsidP="006030FF">
            <w:pPr>
              <w:pStyle w:val="ListParagraph0"/>
              <w:spacing w:before="0"/>
              <w:ind w:left="0"/>
              <w:rPr>
                <w:sz w:val="22"/>
                <w:szCs w:val="22"/>
              </w:rPr>
            </w:pPr>
            <w:r w:rsidRPr="005569FD">
              <w:rPr>
                <w:sz w:val="22"/>
                <w:szCs w:val="22"/>
              </w:rPr>
              <w:t>-p</w:t>
            </w:r>
          </w:p>
        </w:tc>
        <w:tc>
          <w:tcPr>
            <w:tcW w:w="3367" w:type="dxa"/>
          </w:tcPr>
          <w:p w14:paraId="66FBEB52" w14:textId="12DFEB2B" w:rsidR="006255B7" w:rsidRPr="005569FD" w:rsidRDefault="005569FD" w:rsidP="006030FF">
            <w:pPr>
              <w:pStyle w:val="ListParagraph0"/>
              <w:spacing w:before="0"/>
              <w:ind w:left="0"/>
              <w:rPr>
                <w:sz w:val="22"/>
                <w:szCs w:val="22"/>
              </w:rPr>
            </w:pPr>
            <w:r w:rsidRPr="005569FD">
              <w:rPr>
                <w:sz w:val="22"/>
                <w:szCs w:val="22"/>
              </w:rPr>
              <w:t>Represents profile execut</w:t>
            </w:r>
            <w:r w:rsidR="00437E82">
              <w:rPr>
                <w:sz w:val="22"/>
                <w:szCs w:val="22"/>
              </w:rPr>
              <w:t>ion</w:t>
            </w:r>
          </w:p>
        </w:tc>
        <w:tc>
          <w:tcPr>
            <w:tcW w:w="4657" w:type="dxa"/>
          </w:tcPr>
          <w:p w14:paraId="697F973B" w14:textId="5221AF82" w:rsidR="006255B7" w:rsidRPr="005569FD" w:rsidRDefault="00B657E7" w:rsidP="006030FF">
            <w:pPr>
              <w:pStyle w:val="ListParagraph0"/>
              <w:spacing w:before="0"/>
              <w:ind w:left="0"/>
              <w:rPr>
                <w:sz w:val="22"/>
                <w:szCs w:val="22"/>
              </w:rPr>
            </w:pPr>
            <w:r>
              <w:rPr>
                <w:sz w:val="22"/>
                <w:szCs w:val="22"/>
              </w:rPr>
              <w:t>Requires</w:t>
            </w:r>
            <w:r w:rsidR="005569FD">
              <w:rPr>
                <w:sz w:val="22"/>
                <w:szCs w:val="22"/>
              </w:rPr>
              <w:t xml:space="preserve"> </w:t>
            </w:r>
            <w:r w:rsidR="00A94BE6">
              <w:rPr>
                <w:sz w:val="22"/>
                <w:szCs w:val="22"/>
              </w:rPr>
              <w:t xml:space="preserve">a </w:t>
            </w:r>
            <w:r w:rsidR="005569FD">
              <w:rPr>
                <w:sz w:val="22"/>
                <w:szCs w:val="22"/>
              </w:rPr>
              <w:t>directory path to a saved Profile</w:t>
            </w:r>
            <w:r w:rsidR="009F48C8">
              <w:rPr>
                <w:sz w:val="22"/>
                <w:szCs w:val="22"/>
              </w:rPr>
              <w:t>.</w:t>
            </w:r>
          </w:p>
        </w:tc>
      </w:tr>
      <w:tr w:rsidR="006255B7" w14:paraId="34446023" w14:textId="77777777" w:rsidTr="00F17240">
        <w:tc>
          <w:tcPr>
            <w:tcW w:w="1183" w:type="dxa"/>
          </w:tcPr>
          <w:p w14:paraId="5F25BA37" w14:textId="2B11BEC8" w:rsidR="006255B7" w:rsidRPr="005569FD" w:rsidRDefault="006255B7" w:rsidP="006030FF">
            <w:pPr>
              <w:pStyle w:val="ListParagraph0"/>
              <w:spacing w:before="0"/>
              <w:ind w:left="0"/>
              <w:rPr>
                <w:sz w:val="22"/>
                <w:szCs w:val="22"/>
              </w:rPr>
            </w:pPr>
            <w:r w:rsidRPr="005569FD">
              <w:rPr>
                <w:sz w:val="22"/>
                <w:szCs w:val="22"/>
              </w:rPr>
              <w:t>-s</w:t>
            </w:r>
          </w:p>
        </w:tc>
        <w:tc>
          <w:tcPr>
            <w:tcW w:w="3367" w:type="dxa"/>
          </w:tcPr>
          <w:p w14:paraId="4565B881" w14:textId="6711FDD7" w:rsidR="006255B7" w:rsidRPr="005569FD" w:rsidRDefault="005569FD" w:rsidP="006030FF">
            <w:pPr>
              <w:pStyle w:val="ListParagraph0"/>
              <w:spacing w:before="0"/>
              <w:ind w:left="0"/>
              <w:rPr>
                <w:sz w:val="22"/>
                <w:szCs w:val="22"/>
              </w:rPr>
            </w:pPr>
            <w:r w:rsidRPr="005569FD">
              <w:rPr>
                <w:sz w:val="22"/>
                <w:szCs w:val="22"/>
              </w:rPr>
              <w:t>Represents Test Case execution</w:t>
            </w:r>
          </w:p>
        </w:tc>
        <w:tc>
          <w:tcPr>
            <w:tcW w:w="4657" w:type="dxa"/>
          </w:tcPr>
          <w:p w14:paraId="6A64159C" w14:textId="745D2413" w:rsidR="006255B7" w:rsidRPr="005569FD" w:rsidRDefault="005569FD" w:rsidP="006030FF">
            <w:pPr>
              <w:pStyle w:val="ListParagraph0"/>
              <w:spacing w:before="0"/>
              <w:ind w:left="0"/>
              <w:rPr>
                <w:sz w:val="22"/>
                <w:szCs w:val="22"/>
              </w:rPr>
            </w:pPr>
            <w:r w:rsidRPr="005569FD">
              <w:rPr>
                <w:sz w:val="22"/>
                <w:szCs w:val="22"/>
              </w:rPr>
              <w:t>Optional</w:t>
            </w:r>
            <w:r w:rsidR="009F48C8">
              <w:rPr>
                <w:sz w:val="22"/>
                <w:szCs w:val="22"/>
              </w:rPr>
              <w:t xml:space="preserve"> – if used, only selected </w:t>
            </w:r>
            <w:r w:rsidR="00437E82">
              <w:rPr>
                <w:sz w:val="22"/>
                <w:szCs w:val="22"/>
              </w:rPr>
              <w:t>Profile C</w:t>
            </w:r>
            <w:r w:rsidR="009F48C8">
              <w:rPr>
                <w:sz w:val="22"/>
                <w:szCs w:val="22"/>
              </w:rPr>
              <w:t xml:space="preserve">ases execute; if not used, all </w:t>
            </w:r>
            <w:r w:rsidR="00437E82">
              <w:rPr>
                <w:sz w:val="22"/>
                <w:szCs w:val="22"/>
              </w:rPr>
              <w:t xml:space="preserve">Profile </w:t>
            </w:r>
            <w:r w:rsidR="009F48C8">
              <w:rPr>
                <w:sz w:val="22"/>
                <w:szCs w:val="22"/>
              </w:rPr>
              <w:t>Cases execute.</w:t>
            </w:r>
          </w:p>
        </w:tc>
      </w:tr>
      <w:tr w:rsidR="006255B7" w14:paraId="28282041" w14:textId="77777777" w:rsidTr="00F17240">
        <w:tc>
          <w:tcPr>
            <w:tcW w:w="1183" w:type="dxa"/>
          </w:tcPr>
          <w:p w14:paraId="74590471" w14:textId="4766C6A5" w:rsidR="006255B7" w:rsidRPr="005569FD" w:rsidRDefault="006255B7" w:rsidP="006030FF">
            <w:pPr>
              <w:pStyle w:val="ListParagraph0"/>
              <w:spacing w:before="0"/>
              <w:ind w:left="0"/>
              <w:rPr>
                <w:sz w:val="22"/>
                <w:szCs w:val="22"/>
              </w:rPr>
            </w:pPr>
            <w:r w:rsidRPr="005569FD">
              <w:rPr>
                <w:sz w:val="22"/>
                <w:szCs w:val="22"/>
              </w:rPr>
              <w:t>-t</w:t>
            </w:r>
          </w:p>
        </w:tc>
        <w:tc>
          <w:tcPr>
            <w:tcW w:w="3367" w:type="dxa"/>
          </w:tcPr>
          <w:p w14:paraId="160C5578" w14:textId="415112EA" w:rsidR="006255B7" w:rsidRPr="005569FD" w:rsidRDefault="005569FD" w:rsidP="006030FF">
            <w:pPr>
              <w:pStyle w:val="ListParagraph0"/>
              <w:spacing w:before="0"/>
              <w:ind w:left="0"/>
              <w:rPr>
                <w:sz w:val="22"/>
                <w:szCs w:val="22"/>
              </w:rPr>
            </w:pPr>
            <w:r w:rsidRPr="005569FD">
              <w:rPr>
                <w:sz w:val="22"/>
                <w:szCs w:val="22"/>
              </w:rPr>
              <w:t xml:space="preserve">Represents </w:t>
            </w:r>
            <w:r>
              <w:rPr>
                <w:sz w:val="22"/>
                <w:szCs w:val="22"/>
              </w:rPr>
              <w:t xml:space="preserve">hosting </w:t>
            </w:r>
            <w:r w:rsidRPr="005569FD">
              <w:rPr>
                <w:sz w:val="22"/>
                <w:szCs w:val="22"/>
              </w:rPr>
              <w:t>Test Suite</w:t>
            </w:r>
            <w:r>
              <w:rPr>
                <w:sz w:val="22"/>
                <w:szCs w:val="22"/>
              </w:rPr>
              <w:t xml:space="preserve"> </w:t>
            </w:r>
          </w:p>
        </w:tc>
        <w:tc>
          <w:tcPr>
            <w:tcW w:w="4657" w:type="dxa"/>
          </w:tcPr>
          <w:p w14:paraId="72379E27" w14:textId="30D65F5F" w:rsidR="006255B7" w:rsidRPr="005569FD" w:rsidRDefault="00B657E7" w:rsidP="006030FF">
            <w:pPr>
              <w:pStyle w:val="ListParagraph0"/>
              <w:spacing w:before="0"/>
              <w:ind w:left="0"/>
              <w:rPr>
                <w:sz w:val="22"/>
                <w:szCs w:val="22"/>
              </w:rPr>
            </w:pPr>
            <w:r>
              <w:rPr>
                <w:sz w:val="22"/>
                <w:szCs w:val="22"/>
              </w:rPr>
              <w:t>Requires</w:t>
            </w:r>
            <w:r w:rsidR="009F48C8">
              <w:rPr>
                <w:sz w:val="22"/>
                <w:szCs w:val="22"/>
              </w:rPr>
              <w:t xml:space="preserve"> </w:t>
            </w:r>
            <w:r w:rsidR="00A94BE6">
              <w:rPr>
                <w:sz w:val="22"/>
                <w:szCs w:val="22"/>
              </w:rPr>
              <w:t xml:space="preserve">a </w:t>
            </w:r>
            <w:r>
              <w:rPr>
                <w:sz w:val="22"/>
                <w:szCs w:val="22"/>
              </w:rPr>
              <w:t xml:space="preserve">directory path to </w:t>
            </w:r>
            <w:r w:rsidR="009F48C8">
              <w:rPr>
                <w:sz w:val="22"/>
                <w:szCs w:val="22"/>
              </w:rPr>
              <w:t>File Server Test Suite.</w:t>
            </w:r>
          </w:p>
        </w:tc>
      </w:tr>
      <w:tr w:rsidR="006255B7" w14:paraId="02BBAF90" w14:textId="77777777" w:rsidTr="00F17240">
        <w:tc>
          <w:tcPr>
            <w:tcW w:w="1183" w:type="dxa"/>
          </w:tcPr>
          <w:p w14:paraId="5BF5B89A" w14:textId="27906F1C" w:rsidR="006255B7" w:rsidRPr="005569FD" w:rsidRDefault="006255B7" w:rsidP="006030FF">
            <w:pPr>
              <w:pStyle w:val="ListParagraph0"/>
              <w:spacing w:before="0"/>
              <w:ind w:left="0"/>
              <w:rPr>
                <w:sz w:val="22"/>
                <w:szCs w:val="22"/>
              </w:rPr>
            </w:pPr>
            <w:r w:rsidRPr="005569FD">
              <w:rPr>
                <w:sz w:val="22"/>
                <w:szCs w:val="22"/>
              </w:rPr>
              <w:t>-</w:t>
            </w:r>
            <w:r w:rsidR="005569FD" w:rsidRPr="005569FD">
              <w:rPr>
                <w:sz w:val="22"/>
                <w:szCs w:val="22"/>
              </w:rPr>
              <w:t>r</w:t>
            </w:r>
          </w:p>
        </w:tc>
        <w:tc>
          <w:tcPr>
            <w:tcW w:w="3367" w:type="dxa"/>
          </w:tcPr>
          <w:p w14:paraId="7CB7C1CF" w14:textId="705B6E47" w:rsidR="006255B7" w:rsidRPr="005569FD" w:rsidRDefault="005569FD" w:rsidP="006030FF">
            <w:pPr>
              <w:pStyle w:val="ListParagraph0"/>
              <w:spacing w:before="0"/>
              <w:ind w:left="0"/>
              <w:rPr>
                <w:sz w:val="22"/>
                <w:szCs w:val="22"/>
              </w:rPr>
            </w:pPr>
            <w:r>
              <w:rPr>
                <w:sz w:val="22"/>
                <w:szCs w:val="22"/>
              </w:rPr>
              <w:t>Represents a test execution report</w:t>
            </w:r>
          </w:p>
        </w:tc>
        <w:tc>
          <w:tcPr>
            <w:tcW w:w="4657" w:type="dxa"/>
          </w:tcPr>
          <w:p w14:paraId="3093288C" w14:textId="734C12DF" w:rsidR="006255B7" w:rsidRPr="005569FD" w:rsidRDefault="005569FD" w:rsidP="006030FF">
            <w:pPr>
              <w:pStyle w:val="ListParagraph0"/>
              <w:spacing w:before="0"/>
              <w:ind w:left="0"/>
              <w:rPr>
                <w:sz w:val="22"/>
                <w:szCs w:val="22"/>
              </w:rPr>
            </w:pPr>
            <w:r w:rsidRPr="005569FD">
              <w:rPr>
                <w:sz w:val="22"/>
                <w:szCs w:val="22"/>
              </w:rPr>
              <w:t>Optional</w:t>
            </w:r>
            <w:r w:rsidR="009F48C8">
              <w:rPr>
                <w:sz w:val="22"/>
                <w:szCs w:val="22"/>
              </w:rPr>
              <w:t xml:space="preserve"> – if used, generates a Report to specified path</w:t>
            </w:r>
            <w:r w:rsidR="00437E82">
              <w:rPr>
                <w:sz w:val="22"/>
                <w:szCs w:val="22"/>
              </w:rPr>
              <w:t xml:space="preserve">; if not used, output is </w:t>
            </w:r>
            <w:proofErr w:type="spellStart"/>
            <w:r w:rsidR="00437E82">
              <w:rPr>
                <w:sz w:val="22"/>
                <w:szCs w:val="22"/>
              </w:rPr>
              <w:t>stdout</w:t>
            </w:r>
            <w:proofErr w:type="spellEnd"/>
            <w:r w:rsidR="00437E82">
              <w:rPr>
                <w:sz w:val="22"/>
                <w:szCs w:val="22"/>
              </w:rPr>
              <w:t>.</w:t>
            </w:r>
          </w:p>
        </w:tc>
      </w:tr>
      <w:tr w:rsidR="00FE7371" w14:paraId="22A6F410" w14:textId="77777777" w:rsidTr="00F17240">
        <w:trPr>
          <w:ins w:id="547" w:author="Abiodun Aremu" w:date="2023-08-21T20:00:00Z"/>
        </w:trPr>
        <w:tc>
          <w:tcPr>
            <w:tcW w:w="1183" w:type="dxa"/>
          </w:tcPr>
          <w:p w14:paraId="47E56C2A" w14:textId="13F2F677" w:rsidR="00FE7371" w:rsidRDefault="00F17240" w:rsidP="006030FF">
            <w:pPr>
              <w:pStyle w:val="ListParagraph0"/>
              <w:spacing w:before="0"/>
              <w:ind w:left="0"/>
              <w:rPr>
                <w:ins w:id="548" w:author="Abiodun Aremu" w:date="2023-08-21T20:00:00Z"/>
                <w:sz w:val="22"/>
                <w:szCs w:val="22"/>
              </w:rPr>
            </w:pPr>
            <w:ins w:id="549" w:author="Abiodun Aremu" w:date="2023-08-21T20:00:00Z">
              <w:r>
                <w:rPr>
                  <w:sz w:val="22"/>
                  <w:szCs w:val="22"/>
                </w:rPr>
                <w:t>-</w:t>
              </w:r>
            </w:ins>
            <w:ins w:id="550" w:author="Abiodun Aremu" w:date="2023-08-22T10:47:00Z">
              <w:r w:rsidR="00F77CA2">
                <w:rPr>
                  <w:sz w:val="22"/>
                  <w:szCs w:val="22"/>
                </w:rPr>
                <w:t>-</w:t>
              </w:r>
            </w:ins>
            <w:proofErr w:type="spellStart"/>
            <w:ins w:id="551" w:author="Abiodun Aremu" w:date="2023-08-21T20:00:00Z">
              <w:r w:rsidR="00FE7371">
                <w:rPr>
                  <w:sz w:val="22"/>
                  <w:szCs w:val="22"/>
                </w:rPr>
                <w:t>cFile</w:t>
              </w:r>
              <w:proofErr w:type="spellEnd"/>
            </w:ins>
          </w:p>
        </w:tc>
        <w:tc>
          <w:tcPr>
            <w:tcW w:w="3367" w:type="dxa"/>
          </w:tcPr>
          <w:p w14:paraId="477357CE" w14:textId="6BCA2E5C" w:rsidR="00FE7371" w:rsidRDefault="00FE7371" w:rsidP="006030FF">
            <w:pPr>
              <w:pStyle w:val="ListParagraph0"/>
              <w:spacing w:before="0"/>
              <w:ind w:left="0"/>
              <w:rPr>
                <w:ins w:id="552" w:author="Abiodun Aremu" w:date="2023-08-21T20:00:00Z"/>
                <w:sz w:val="22"/>
                <w:szCs w:val="22"/>
              </w:rPr>
            </w:pPr>
            <w:ins w:id="553" w:author="Abiodun Aremu" w:date="2023-08-21T20:00:00Z">
              <w:r>
                <w:rPr>
                  <w:sz w:val="22"/>
                  <w:szCs w:val="22"/>
                </w:rPr>
                <w:t xml:space="preserve">Represents a </w:t>
              </w:r>
            </w:ins>
            <w:ins w:id="554" w:author="Abiodun Aremu" w:date="2023-08-30T13:37:00Z">
              <w:r w:rsidR="00A421D5" w:rsidRPr="00A421D5">
                <w:rPr>
                  <w:b/>
                  <w:bCs/>
                  <w:sz w:val="22"/>
                  <w:szCs w:val="22"/>
                </w:rPr>
                <w:t>C</w:t>
              </w:r>
            </w:ins>
            <w:ins w:id="555" w:author="Abiodun Aremu" w:date="2023-08-21T20:00:00Z">
              <w:r w:rsidRPr="00A421D5">
                <w:rPr>
                  <w:b/>
                  <w:bCs/>
                  <w:sz w:val="22"/>
                  <w:szCs w:val="22"/>
                </w:rPr>
                <w:t xml:space="preserve">apabilities </w:t>
              </w:r>
            </w:ins>
            <w:ins w:id="556" w:author="Abiodun Aremu" w:date="2023-08-30T13:37:00Z">
              <w:r w:rsidR="00A421D5" w:rsidRPr="00A421D5">
                <w:rPr>
                  <w:b/>
                  <w:bCs/>
                  <w:sz w:val="22"/>
                  <w:szCs w:val="22"/>
                </w:rPr>
                <w:t>F</w:t>
              </w:r>
            </w:ins>
            <w:ins w:id="557" w:author="Abiodun Aremu" w:date="2023-08-21T20:00:00Z">
              <w:r w:rsidRPr="00A421D5">
                <w:rPr>
                  <w:b/>
                  <w:bCs/>
                  <w:sz w:val="22"/>
                  <w:szCs w:val="22"/>
                </w:rPr>
                <w:t>ile</w:t>
              </w:r>
              <w:r>
                <w:rPr>
                  <w:sz w:val="22"/>
                  <w:szCs w:val="22"/>
                </w:rPr>
                <w:t xml:space="preserve"> path</w:t>
              </w:r>
            </w:ins>
          </w:p>
        </w:tc>
        <w:tc>
          <w:tcPr>
            <w:tcW w:w="4657" w:type="dxa"/>
          </w:tcPr>
          <w:p w14:paraId="2EFC5DCB" w14:textId="06565614" w:rsidR="00FE7371" w:rsidRDefault="00F17240" w:rsidP="006030FF">
            <w:pPr>
              <w:pStyle w:val="ListParagraph0"/>
              <w:spacing w:before="0"/>
              <w:ind w:left="0"/>
              <w:rPr>
                <w:ins w:id="558" w:author="Abiodun Aremu" w:date="2023-08-21T20:00:00Z"/>
                <w:sz w:val="22"/>
                <w:szCs w:val="22"/>
              </w:rPr>
            </w:pPr>
            <w:ins w:id="559" w:author="Abiodun Aremu" w:date="2023-08-21T20:01:00Z">
              <w:r>
                <w:rPr>
                  <w:sz w:val="22"/>
                  <w:szCs w:val="22"/>
                </w:rPr>
                <w:t>Optional-</w:t>
              </w:r>
            </w:ins>
            <w:ins w:id="560" w:author="Abiodun Aremu" w:date="2023-08-22T08:29:00Z">
              <w:r w:rsidR="006762BE">
                <w:t xml:space="preserve"> </w:t>
              </w:r>
              <w:r w:rsidR="006762BE" w:rsidRPr="006762BE">
                <w:rPr>
                  <w:sz w:val="22"/>
                  <w:szCs w:val="22"/>
                </w:rPr>
                <w:t>Specifies the path to the capabilities specification file to use.</w:t>
              </w:r>
            </w:ins>
            <w:ins w:id="561" w:author="Abiodun Aremu" w:date="2023-08-22T08:32:00Z">
              <w:r w:rsidR="00342632">
                <w:rPr>
                  <w:sz w:val="22"/>
                  <w:szCs w:val="22"/>
                </w:rPr>
                <w:t xml:space="preserve"> </w:t>
              </w:r>
            </w:ins>
          </w:p>
        </w:tc>
      </w:tr>
      <w:tr w:rsidR="00706D45" w14:paraId="31AC3CFA" w14:textId="77777777" w:rsidTr="00F17240">
        <w:trPr>
          <w:ins w:id="562" w:author="Abiodun Aremu" w:date="2023-08-22T10:20:00Z"/>
        </w:trPr>
        <w:tc>
          <w:tcPr>
            <w:tcW w:w="1183" w:type="dxa"/>
          </w:tcPr>
          <w:p w14:paraId="36DC054D" w14:textId="7BBFB009" w:rsidR="00706D45" w:rsidRDefault="00706D45" w:rsidP="00706D45">
            <w:pPr>
              <w:pStyle w:val="ListParagraph0"/>
              <w:spacing w:before="0"/>
              <w:ind w:left="0"/>
              <w:rPr>
                <w:ins w:id="563" w:author="Abiodun Aremu" w:date="2023-08-22T10:20:00Z"/>
                <w:sz w:val="22"/>
                <w:szCs w:val="22"/>
              </w:rPr>
            </w:pPr>
            <w:ins w:id="564" w:author="Abiodun Aremu" w:date="2023-08-22T10:20:00Z">
              <w:r>
                <w:rPr>
                  <w:sz w:val="22"/>
                  <w:szCs w:val="22"/>
                </w:rPr>
                <w:t>-</w:t>
              </w:r>
            </w:ins>
            <w:ins w:id="565" w:author="Abiodun Aremu" w:date="2023-08-22T10:47:00Z">
              <w:r w:rsidR="00F77CA2">
                <w:rPr>
                  <w:sz w:val="22"/>
                  <w:szCs w:val="22"/>
                </w:rPr>
                <w:t>-</w:t>
              </w:r>
            </w:ins>
            <w:proofErr w:type="spellStart"/>
            <w:ins w:id="566" w:author="Abiodun Aremu" w:date="2023-08-22T10:20:00Z">
              <w:r>
                <w:rPr>
                  <w:sz w:val="22"/>
                  <w:szCs w:val="22"/>
                </w:rPr>
                <w:t>cFilter</w:t>
              </w:r>
              <w:proofErr w:type="spellEnd"/>
            </w:ins>
          </w:p>
        </w:tc>
        <w:tc>
          <w:tcPr>
            <w:tcW w:w="3367" w:type="dxa"/>
          </w:tcPr>
          <w:p w14:paraId="31C42275" w14:textId="41518506" w:rsidR="00706D45" w:rsidRDefault="00706D45" w:rsidP="00706D45">
            <w:pPr>
              <w:pStyle w:val="ListParagraph0"/>
              <w:spacing w:before="0"/>
              <w:ind w:left="0"/>
              <w:rPr>
                <w:ins w:id="567" w:author="Abiodun Aremu" w:date="2023-08-22T10:20:00Z"/>
                <w:sz w:val="22"/>
                <w:szCs w:val="22"/>
              </w:rPr>
            </w:pPr>
            <w:ins w:id="568" w:author="Abiodun Aremu" w:date="2023-08-22T10:20:00Z">
              <w:r>
                <w:rPr>
                  <w:sz w:val="22"/>
                  <w:szCs w:val="22"/>
                </w:rPr>
                <w:t xml:space="preserve">Represents a </w:t>
              </w:r>
            </w:ins>
            <w:ins w:id="569" w:author="Abiodun Aremu" w:date="2023-08-30T13:38:00Z">
              <w:r w:rsidR="00A421D5" w:rsidRPr="00A421D5">
                <w:rPr>
                  <w:b/>
                  <w:bCs/>
                  <w:sz w:val="22"/>
                  <w:szCs w:val="22"/>
                </w:rPr>
                <w:t>C</w:t>
              </w:r>
            </w:ins>
            <w:ins w:id="570" w:author="Abiodun Aremu" w:date="2023-08-22T10:20:00Z">
              <w:r w:rsidRPr="00A421D5">
                <w:rPr>
                  <w:b/>
                  <w:bCs/>
                  <w:sz w:val="22"/>
                  <w:szCs w:val="22"/>
                </w:rPr>
                <w:t xml:space="preserve">apabilities </w:t>
              </w:r>
            </w:ins>
            <w:ins w:id="571" w:author="Abiodun Aremu" w:date="2023-08-30T13:38:00Z">
              <w:r w:rsidR="00A421D5" w:rsidRPr="00A421D5">
                <w:rPr>
                  <w:b/>
                  <w:bCs/>
                  <w:sz w:val="22"/>
                  <w:szCs w:val="22"/>
                </w:rPr>
                <w:t>F</w:t>
              </w:r>
            </w:ins>
            <w:ins w:id="572" w:author="Abiodun Aremu" w:date="2023-08-22T10:20:00Z">
              <w:r w:rsidRPr="00A421D5">
                <w:rPr>
                  <w:b/>
                  <w:bCs/>
                  <w:sz w:val="22"/>
                  <w:szCs w:val="22"/>
                </w:rPr>
                <w:t>ile</w:t>
              </w:r>
              <w:r>
                <w:rPr>
                  <w:sz w:val="22"/>
                  <w:szCs w:val="22"/>
                </w:rPr>
                <w:t xml:space="preserve"> filter</w:t>
              </w:r>
            </w:ins>
          </w:p>
        </w:tc>
        <w:tc>
          <w:tcPr>
            <w:tcW w:w="4657" w:type="dxa"/>
          </w:tcPr>
          <w:p w14:paraId="4C6AA0EB" w14:textId="313D37EB" w:rsidR="00706D45" w:rsidRDefault="00706D45" w:rsidP="00706D45">
            <w:pPr>
              <w:pStyle w:val="ListParagraph0"/>
              <w:spacing w:before="0"/>
              <w:ind w:left="0"/>
              <w:rPr>
                <w:ins w:id="573" w:author="Abiodun Aremu" w:date="2023-08-22T10:20:00Z"/>
                <w:sz w:val="22"/>
                <w:szCs w:val="22"/>
              </w:rPr>
            </w:pPr>
            <w:ins w:id="574" w:author="Abiodun Aremu" w:date="2023-08-22T10:20:00Z">
              <w:r>
                <w:rPr>
                  <w:sz w:val="22"/>
                  <w:szCs w:val="22"/>
                </w:rPr>
                <w:t xml:space="preserve">Optional – if used, only test cases added to the </w:t>
              </w:r>
            </w:ins>
            <w:ins w:id="575" w:author="Abiodun Aremu" w:date="2023-08-30T13:38:00Z">
              <w:r w:rsidR="00A421D5" w:rsidRPr="00A421D5">
                <w:rPr>
                  <w:b/>
                  <w:bCs/>
                  <w:sz w:val="22"/>
                  <w:szCs w:val="22"/>
                </w:rPr>
                <w:t>C</w:t>
              </w:r>
            </w:ins>
            <w:ins w:id="576" w:author="Abiodun Aremu" w:date="2023-08-22T10:20:00Z">
              <w:r w:rsidRPr="00A421D5">
                <w:rPr>
                  <w:b/>
                  <w:bCs/>
                  <w:sz w:val="22"/>
                  <w:szCs w:val="22"/>
                </w:rPr>
                <w:t xml:space="preserve">apabilities </w:t>
              </w:r>
            </w:ins>
            <w:ins w:id="577" w:author="Abiodun Aremu" w:date="2023-08-30T13:38:00Z">
              <w:r w:rsidR="00A421D5" w:rsidRPr="00A421D5">
                <w:rPr>
                  <w:b/>
                  <w:bCs/>
                  <w:sz w:val="22"/>
                  <w:szCs w:val="22"/>
                </w:rPr>
                <w:t>F</w:t>
              </w:r>
            </w:ins>
            <w:ins w:id="578" w:author="Abiodun Aremu" w:date="2023-08-22T10:20:00Z">
              <w:r w:rsidRPr="00A421D5">
                <w:rPr>
                  <w:b/>
                  <w:bCs/>
                  <w:sz w:val="22"/>
                  <w:szCs w:val="22"/>
                </w:rPr>
                <w:t>ile</w:t>
              </w:r>
              <w:r>
                <w:rPr>
                  <w:sz w:val="22"/>
                  <w:szCs w:val="22"/>
                </w:rPr>
                <w:t xml:space="preserve"> are executed. R</w:t>
              </w:r>
              <w:r w:rsidRPr="00342632">
                <w:rPr>
                  <w:sz w:val="22"/>
                  <w:szCs w:val="22"/>
                </w:rPr>
                <w:t xml:space="preserve">equired if a capabilities specification file is provided using the </w:t>
              </w:r>
              <w:proofErr w:type="spellStart"/>
              <w:r w:rsidRPr="00342632">
                <w:rPr>
                  <w:sz w:val="22"/>
                  <w:szCs w:val="22"/>
                </w:rPr>
                <w:t>cFile</w:t>
              </w:r>
              <w:proofErr w:type="spellEnd"/>
              <w:r w:rsidRPr="00342632">
                <w:rPr>
                  <w:sz w:val="22"/>
                  <w:szCs w:val="22"/>
                </w:rPr>
                <w:t xml:space="preserve"> parameter.</w:t>
              </w:r>
            </w:ins>
          </w:p>
        </w:tc>
      </w:tr>
    </w:tbl>
    <w:p w14:paraId="07D49492" w14:textId="1EF42621" w:rsidR="00B95AA1" w:rsidRDefault="00437E82" w:rsidP="002F2C1E">
      <w:pPr>
        <w:pStyle w:val="NormalLineSpacing"/>
        <w:ind w:left="0"/>
      </w:pPr>
      <w:r>
        <w:tab/>
      </w:r>
      <w:r>
        <w:tab/>
      </w:r>
    </w:p>
    <w:p w14:paraId="49EFAA9D" w14:textId="1F181C4F" w:rsidR="006030FF" w:rsidRDefault="002103C9" w:rsidP="002F2C1E">
      <w:pPr>
        <w:pStyle w:val="ListParagraph0"/>
        <w:spacing w:before="0"/>
        <w:ind w:left="1080"/>
      </w:pPr>
      <w:r>
        <w:t>For example</w:t>
      </w:r>
      <w:r w:rsidR="009100E2">
        <w:t xml:space="preserve">, </w:t>
      </w:r>
      <w:r w:rsidR="00B657E7">
        <w:t xml:space="preserve">to execute </w:t>
      </w:r>
      <w:r w:rsidR="00831BC3" w:rsidRPr="002103C9">
        <w:t>P</w:t>
      </w:r>
      <w:r w:rsidR="00831BC3">
        <w:t>TM</w:t>
      </w:r>
      <w:r w:rsidR="00831BC3" w:rsidRPr="002103C9">
        <w:t>Cli</w:t>
      </w:r>
      <w:r w:rsidR="00B657E7" w:rsidRPr="002103C9">
        <w:t>.exe</w:t>
      </w:r>
      <w:r w:rsidR="00B657E7">
        <w:t xml:space="preserve"> </w:t>
      </w:r>
      <w:r w:rsidR="009100E2">
        <w:t xml:space="preserve">from the </w:t>
      </w:r>
      <w:r w:rsidR="009100E2" w:rsidRPr="009100E2">
        <w:rPr>
          <w:b/>
          <w:bCs/>
        </w:rPr>
        <w:t>Driver</w:t>
      </w:r>
      <w:r w:rsidR="009100E2">
        <w:t xml:space="preserve"> computer</w:t>
      </w:r>
      <w:r w:rsidR="007674F8">
        <w:t>, enter the command</w:t>
      </w:r>
      <w:r>
        <w:t>:</w:t>
      </w:r>
    </w:p>
    <w:p w14:paraId="7552F9A9" w14:textId="53921879" w:rsidR="002103C9" w:rsidRPr="001C4C32" w:rsidRDefault="002103C9" w:rsidP="002F2C1E">
      <w:pPr>
        <w:pStyle w:val="ListParagraph0"/>
        <w:spacing w:before="0"/>
        <w:ind w:left="1080"/>
        <w:rPr>
          <w:ins w:id="579" w:author="Abiodun Aremu" w:date="2023-08-22T10:32:00Z"/>
          <w:i/>
          <w:iCs/>
        </w:rPr>
      </w:pPr>
      <w:r w:rsidRPr="001C4C32">
        <w:rPr>
          <w:i/>
          <w:iCs/>
        </w:rPr>
        <w:t>.\P</w:t>
      </w:r>
      <w:r w:rsidR="00831BC3" w:rsidRPr="001C4C32">
        <w:rPr>
          <w:i/>
          <w:iCs/>
        </w:rPr>
        <w:t>TM</w:t>
      </w:r>
      <w:r w:rsidRPr="001C4C32">
        <w:rPr>
          <w:i/>
          <w:iCs/>
        </w:rPr>
        <w:t>Cli.exe -p C:\PTMCli\&lt;</w:t>
      </w:r>
      <w:r w:rsidR="00B95AA1" w:rsidRPr="001C4C32">
        <w:rPr>
          <w:i/>
          <w:iCs/>
        </w:rPr>
        <w:t>TestCase</w:t>
      </w:r>
      <w:r w:rsidRPr="001C4C32">
        <w:rPr>
          <w:i/>
          <w:iCs/>
        </w:rPr>
        <w:t>Profile.ptm</w:t>
      </w:r>
      <w:proofErr w:type="gramStart"/>
      <w:r w:rsidRPr="001C4C32">
        <w:rPr>
          <w:i/>
          <w:iCs/>
        </w:rPr>
        <w:t>&gt;  -</w:t>
      </w:r>
      <w:proofErr w:type="gramEnd"/>
      <w:r w:rsidRPr="001C4C32">
        <w:rPr>
          <w:i/>
          <w:iCs/>
        </w:rPr>
        <w:t>s  -t C:\FileServer-TestSuite-ServerEP\</w:t>
      </w:r>
    </w:p>
    <w:p w14:paraId="66151945" w14:textId="41B4F6F9" w:rsidR="00245205" w:rsidRDefault="00E4310D" w:rsidP="002F2C1E">
      <w:pPr>
        <w:pStyle w:val="ListParagraph0"/>
        <w:spacing w:before="0"/>
        <w:ind w:left="1080"/>
        <w:rPr>
          <w:ins w:id="580" w:author="Abiodun Aremu" w:date="2023-08-22T10:33:00Z"/>
          <w:i/>
          <w:iCs/>
        </w:rPr>
      </w:pPr>
      <w:ins w:id="581" w:author="Abiodun Aremu" w:date="2023-08-22T10:32:00Z">
        <w:r>
          <w:rPr>
            <w:i/>
            <w:iCs/>
          </w:rPr>
          <w:t xml:space="preserve">To execute </w:t>
        </w:r>
      </w:ins>
      <w:ins w:id="582" w:author="Abiodun Aremu" w:date="2023-08-22T10:33:00Z">
        <w:r>
          <w:rPr>
            <w:i/>
            <w:iCs/>
          </w:rPr>
          <w:t xml:space="preserve">PTMCli.exe from the </w:t>
        </w:r>
        <w:r w:rsidRPr="00F77CA2">
          <w:rPr>
            <w:b/>
            <w:bCs/>
            <w:i/>
            <w:iCs/>
          </w:rPr>
          <w:t>Driver</w:t>
        </w:r>
        <w:r>
          <w:rPr>
            <w:i/>
            <w:iCs/>
          </w:rPr>
          <w:t xml:space="preserve"> computer using </w:t>
        </w:r>
      </w:ins>
      <w:ins w:id="583" w:author="Abiodun Aremu" w:date="2023-08-30T13:37:00Z">
        <w:r w:rsidR="00A421D5" w:rsidRPr="00A421D5">
          <w:rPr>
            <w:b/>
            <w:bCs/>
            <w:i/>
            <w:iCs/>
          </w:rPr>
          <w:t>C</w:t>
        </w:r>
      </w:ins>
      <w:ins w:id="584" w:author="Abiodun Aremu" w:date="2023-08-22T10:33:00Z">
        <w:r w:rsidRPr="00A421D5">
          <w:rPr>
            <w:b/>
            <w:bCs/>
            <w:i/>
            <w:iCs/>
          </w:rPr>
          <w:t xml:space="preserve">apabilities </w:t>
        </w:r>
      </w:ins>
      <w:ins w:id="585" w:author="Abiodun Aremu" w:date="2023-08-30T13:37:00Z">
        <w:r w:rsidR="00A421D5" w:rsidRPr="00A421D5">
          <w:rPr>
            <w:b/>
            <w:bCs/>
            <w:i/>
            <w:iCs/>
          </w:rPr>
          <w:t>F</w:t>
        </w:r>
      </w:ins>
      <w:ins w:id="586" w:author="Abiodun Aremu" w:date="2023-08-22T10:33:00Z">
        <w:r w:rsidRPr="00A421D5">
          <w:rPr>
            <w:b/>
            <w:bCs/>
            <w:i/>
            <w:iCs/>
          </w:rPr>
          <w:t>ile</w:t>
        </w:r>
        <w:r>
          <w:rPr>
            <w:i/>
            <w:iCs/>
          </w:rPr>
          <w:t>, enter the command:</w:t>
        </w:r>
      </w:ins>
    </w:p>
    <w:p w14:paraId="05E02C5E" w14:textId="59249517" w:rsidR="00E4310D" w:rsidRPr="001C4C32" w:rsidRDefault="00E4310D" w:rsidP="002F2C1E">
      <w:pPr>
        <w:pStyle w:val="ListParagraph0"/>
        <w:spacing w:before="0"/>
        <w:ind w:left="1080"/>
        <w:rPr>
          <w:i/>
          <w:iCs/>
        </w:rPr>
      </w:pPr>
      <w:ins w:id="587" w:author="Abiodun Aremu" w:date="2023-08-22T10:33:00Z">
        <w:r w:rsidRPr="001C4C32">
          <w:rPr>
            <w:i/>
            <w:iCs/>
          </w:rPr>
          <w:t xml:space="preserve">.\PTMCli.exe </w:t>
        </w:r>
        <w:r w:rsidRPr="001C4C32">
          <w:rPr>
            <w:rStyle w:val="ui-provider"/>
            <w:rFonts w:eastAsiaTheme="majorEastAsia"/>
            <w:i/>
            <w:iCs/>
          </w:rPr>
          <w:t xml:space="preserve">-p </w:t>
        </w:r>
        <w:r w:rsidR="003A7B2E" w:rsidRPr="001C4C32">
          <w:rPr>
            <w:i/>
            <w:iCs/>
          </w:rPr>
          <w:t>C:\PTMCli\&lt;TestCaseProfile.ptm</w:t>
        </w:r>
        <w:proofErr w:type="gramStart"/>
        <w:r w:rsidR="003A7B2E" w:rsidRPr="001C4C32">
          <w:rPr>
            <w:i/>
            <w:iCs/>
          </w:rPr>
          <w:t xml:space="preserve">&gt;  </w:t>
        </w:r>
        <w:r w:rsidRPr="001C4C32">
          <w:rPr>
            <w:rStyle w:val="ui-provider"/>
            <w:rFonts w:eastAsiaTheme="majorEastAsia"/>
            <w:i/>
            <w:iCs/>
          </w:rPr>
          <w:t>-</w:t>
        </w:r>
        <w:proofErr w:type="gramEnd"/>
        <w:r w:rsidRPr="001C4C32">
          <w:rPr>
            <w:rStyle w:val="ui-provider"/>
            <w:rFonts w:eastAsiaTheme="majorEastAsia"/>
            <w:i/>
            <w:iCs/>
          </w:rPr>
          <w:t xml:space="preserve">t </w:t>
        </w:r>
      </w:ins>
      <w:ins w:id="588" w:author="Abiodun Aremu" w:date="2023-08-22T10:34:00Z">
        <w:r w:rsidR="003A7B2E" w:rsidRPr="001C4C32">
          <w:rPr>
            <w:i/>
            <w:iCs/>
          </w:rPr>
          <w:t>C:\FileServer-TestSuite-ServerEP\</w:t>
        </w:r>
        <w:r w:rsidR="00D05057" w:rsidRPr="001C4C32">
          <w:rPr>
            <w:i/>
            <w:iCs/>
          </w:rPr>
          <w:t xml:space="preserve"> -</w:t>
        </w:r>
      </w:ins>
      <w:ins w:id="589" w:author="Abiodun Aremu" w:date="2023-08-22T10:33:00Z">
        <w:r w:rsidRPr="001C4C32">
          <w:rPr>
            <w:rStyle w:val="ui-provider"/>
            <w:rFonts w:eastAsiaTheme="majorEastAsia"/>
            <w:i/>
            <w:iCs/>
          </w:rPr>
          <w:t>-</w:t>
        </w:r>
        <w:proofErr w:type="spellStart"/>
        <w:r w:rsidRPr="001C4C32">
          <w:rPr>
            <w:rStyle w:val="ui-provider"/>
            <w:rFonts w:eastAsiaTheme="majorEastAsia"/>
            <w:i/>
            <w:iCs/>
          </w:rPr>
          <w:t>cfile</w:t>
        </w:r>
        <w:proofErr w:type="spellEnd"/>
        <w:r w:rsidRPr="001C4C32">
          <w:rPr>
            <w:rStyle w:val="ui-provider"/>
            <w:rFonts w:eastAsiaTheme="majorEastAsia"/>
            <w:i/>
            <w:iCs/>
          </w:rPr>
          <w:t xml:space="preserve"> "..\</w:t>
        </w:r>
        <w:proofErr w:type="spellStart"/>
        <w:r w:rsidRPr="001C4C32">
          <w:rPr>
            <w:rStyle w:val="ui-provider"/>
            <w:rFonts w:eastAsiaTheme="majorEastAsia"/>
            <w:i/>
            <w:iCs/>
          </w:rPr>
          <w:t>cspec</w:t>
        </w:r>
      </w:ins>
      <w:ins w:id="590" w:author="Abiodun Aremu" w:date="2023-08-22T10:39:00Z">
        <w:r w:rsidR="00562275" w:rsidRPr="001C4C32">
          <w:rPr>
            <w:rStyle w:val="ui-provider"/>
            <w:rFonts w:eastAsiaTheme="majorEastAsia"/>
            <w:i/>
            <w:iCs/>
          </w:rPr>
          <w:t>.json</w:t>
        </w:r>
      </w:ins>
      <w:proofErr w:type="spellEnd"/>
      <w:ins w:id="591" w:author="Abiodun Aremu" w:date="2023-08-22T10:33:00Z">
        <w:r w:rsidRPr="001C4C32">
          <w:rPr>
            <w:rStyle w:val="ui-provider"/>
            <w:rFonts w:eastAsiaTheme="majorEastAsia"/>
            <w:i/>
            <w:iCs/>
          </w:rPr>
          <w:t>" --</w:t>
        </w:r>
        <w:proofErr w:type="spellStart"/>
        <w:r w:rsidRPr="001C4C32">
          <w:rPr>
            <w:rStyle w:val="ui-provider"/>
            <w:rFonts w:eastAsiaTheme="majorEastAsia"/>
            <w:i/>
            <w:iCs/>
          </w:rPr>
          <w:t>cfilter</w:t>
        </w:r>
        <w:proofErr w:type="spellEnd"/>
        <w:r w:rsidRPr="001C4C32">
          <w:rPr>
            <w:rStyle w:val="ui-provider"/>
            <w:rFonts w:eastAsiaTheme="majorEastAsia"/>
            <w:i/>
            <w:iCs/>
          </w:rPr>
          <w:t xml:space="preserve"> "</w:t>
        </w:r>
      </w:ins>
      <w:ins w:id="592" w:author="Abiodun Aremu" w:date="2023-08-22T10:45:00Z">
        <w:r w:rsidR="00BF52DF" w:rsidRPr="001C4C32">
          <w:rPr>
            <w:rStyle w:val="ui-provider"/>
            <w:rFonts w:eastAsiaTheme="majorEastAsia"/>
            <w:i/>
            <w:iCs/>
          </w:rPr>
          <w:t>Test Group 1.Tes</w:t>
        </w:r>
      </w:ins>
      <w:ins w:id="593" w:author="Abiodun Aremu" w:date="2023-08-22T10:46:00Z">
        <w:r w:rsidR="00BF52DF" w:rsidRPr="001C4C32">
          <w:rPr>
            <w:rStyle w:val="ui-provider"/>
            <w:rFonts w:eastAsiaTheme="majorEastAsia"/>
            <w:i/>
            <w:iCs/>
          </w:rPr>
          <w:t>t Category 1</w:t>
        </w:r>
      </w:ins>
      <w:ins w:id="594" w:author="Abiodun Aremu" w:date="2023-08-22T10:33:00Z">
        <w:r w:rsidRPr="001C4C32">
          <w:rPr>
            <w:rStyle w:val="ui-provider"/>
            <w:rFonts w:eastAsiaTheme="majorEastAsia"/>
            <w:i/>
            <w:iCs/>
          </w:rPr>
          <w:t>"</w:t>
        </w:r>
      </w:ins>
    </w:p>
    <w:p w14:paraId="0A7115D7" w14:textId="6E30BA0A" w:rsidR="006030FF" w:rsidRDefault="00662161" w:rsidP="000C7978">
      <w:pPr>
        <w:pStyle w:val="ListParagraph0"/>
        <w:numPr>
          <w:ilvl w:val="0"/>
          <w:numId w:val="23"/>
        </w:numPr>
        <w:spacing w:before="0"/>
        <w:ind w:left="1080"/>
        <w:rPr>
          <w:rFonts w:ascii="Consolas" w:hAnsi="Consolas"/>
          <w:sz w:val="22"/>
          <w:szCs w:val="22"/>
        </w:rPr>
      </w:pPr>
      <w:r>
        <w:t xml:space="preserve">Select </w:t>
      </w:r>
      <w:r w:rsidR="00CD06EF">
        <w:t xml:space="preserve">the </w:t>
      </w:r>
      <w:r w:rsidR="00CD06EF" w:rsidRPr="00DF1968">
        <w:rPr>
          <w:b/>
          <w:bCs/>
        </w:rPr>
        <w:t>Enter</w:t>
      </w:r>
      <w:r w:rsidR="00CD06EF">
        <w:t xml:space="preserve"> key on your keyboard and c</w:t>
      </w:r>
      <w:r w:rsidR="006030FF">
        <w:t>onfirm</w:t>
      </w:r>
      <w:r w:rsidR="006030FF" w:rsidRPr="00CC628B">
        <w:t xml:space="preserve"> that the </w:t>
      </w:r>
      <w:r w:rsidR="003933B5">
        <w:t xml:space="preserve">Test Case execution results begin to appear in the command console. </w:t>
      </w:r>
    </w:p>
    <w:p w14:paraId="3ACC8B91" w14:textId="447150DB" w:rsidR="003933B5" w:rsidRPr="003933B5" w:rsidRDefault="003B387B" w:rsidP="002F2C1E">
      <w:pPr>
        <w:pStyle w:val="ListParagraph0"/>
        <w:spacing w:before="0" w:after="0"/>
        <w:ind w:left="1080"/>
        <w:rPr>
          <w:b/>
          <w:bCs/>
        </w:rPr>
      </w:pPr>
      <w:r>
        <w:rPr>
          <w:noProof/>
          <w:color w:val="0366D6"/>
          <w:sz w:val="21"/>
          <w:szCs w:val="21"/>
        </w:rPr>
        <w:drawing>
          <wp:inline distT="0" distB="0" distL="0" distR="0" wp14:anchorId="1776AFE4" wp14:editId="54EA8807">
            <wp:extent cx="241300" cy="152400"/>
            <wp:effectExtent l="0" t="0" r="0" b="0"/>
            <wp:docPr id="73921701" name="Picture 16" descr="https://github.com/Microsoft/WindowsProtocolTestSuites/raw/staging/TestSuites/FileServer/docs/image/FileServerUserGuide/image1.png">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ithub.com/Microsoft/WindowsProtocolTestSuites/raw/staging/TestSuites/FileServer/docs/image/FileServerUserGuide/image1.png">
                      <a:hlinkClick r:id="rId45" tgtFrame="_blank"/>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41300" cy="152400"/>
                    </a:xfrm>
                    <a:prstGeom prst="rect">
                      <a:avLst/>
                    </a:prstGeom>
                    <a:noFill/>
                    <a:ln>
                      <a:noFill/>
                    </a:ln>
                  </pic:spPr>
                </pic:pic>
              </a:graphicData>
            </a:graphic>
          </wp:inline>
        </w:drawing>
      </w:r>
      <w:r w:rsidR="003933B5" w:rsidRPr="003933B5">
        <w:rPr>
          <w:b/>
          <w:bCs/>
        </w:rPr>
        <w:t>Note</w:t>
      </w:r>
    </w:p>
    <w:p w14:paraId="40682CE9" w14:textId="5A334597" w:rsidR="003933B5" w:rsidRDefault="006030FF" w:rsidP="002F2C1E">
      <w:pPr>
        <w:pStyle w:val="ListParagraph0"/>
        <w:spacing w:before="0"/>
        <w:ind w:left="1080"/>
      </w:pPr>
      <w:r w:rsidRPr="008577C2">
        <w:t xml:space="preserve">For additional information about functionality that is available with the </w:t>
      </w:r>
      <w:proofErr w:type="spellStart"/>
      <w:r w:rsidR="00465B60">
        <w:t>P</w:t>
      </w:r>
      <w:r w:rsidR="005F7368">
        <w:t>TM</w:t>
      </w:r>
      <w:r w:rsidRPr="008577C2">
        <w:t>Cli</w:t>
      </w:r>
      <w:proofErr w:type="spellEnd"/>
      <w:r w:rsidRPr="008577C2">
        <w:t xml:space="preserve"> tool, use the -h</w:t>
      </w:r>
      <w:r>
        <w:t>elp</w:t>
      </w:r>
      <w:r w:rsidRPr="008577C2">
        <w:t xml:space="preserve"> switch to display it:</w:t>
      </w:r>
      <w:r>
        <w:t xml:space="preserve">  </w:t>
      </w:r>
    </w:p>
    <w:p w14:paraId="2F5F938D" w14:textId="18A41D45" w:rsidR="006030FF" w:rsidRDefault="00465B60" w:rsidP="002F2C1E">
      <w:pPr>
        <w:pStyle w:val="ListParagraph0"/>
        <w:spacing w:before="0"/>
        <w:ind w:left="1080"/>
        <w:rPr>
          <w:rFonts w:ascii="Consolas" w:hAnsi="Consolas"/>
          <w:sz w:val="22"/>
        </w:rPr>
      </w:pPr>
      <w:r>
        <w:rPr>
          <w:rFonts w:ascii="Consolas" w:hAnsi="Consolas"/>
          <w:sz w:val="22"/>
        </w:rPr>
        <w:t>P</w:t>
      </w:r>
      <w:r w:rsidR="00831BC3">
        <w:rPr>
          <w:rFonts w:ascii="Consolas" w:hAnsi="Consolas"/>
          <w:sz w:val="22"/>
        </w:rPr>
        <w:t>TM</w:t>
      </w:r>
      <w:r w:rsidR="006030FF">
        <w:rPr>
          <w:rFonts w:ascii="Consolas" w:hAnsi="Consolas"/>
          <w:sz w:val="22"/>
        </w:rPr>
        <w:t>Cli.exe -help</w:t>
      </w:r>
    </w:p>
    <w:p w14:paraId="7D003B04" w14:textId="41B6FCA0" w:rsidR="00AC588B" w:rsidRPr="0095762D" w:rsidRDefault="00AC588B" w:rsidP="002F2C1E">
      <w:pPr>
        <w:pStyle w:val="ListParagraph0"/>
        <w:spacing w:before="0"/>
        <w:ind w:left="1080"/>
      </w:pPr>
      <w:r w:rsidRPr="0095762D">
        <w:t xml:space="preserve">You can also find </w:t>
      </w:r>
      <w:r w:rsidR="006D6EA4" w:rsidRPr="0095762D">
        <w:t>additional help on PTMCli</w:t>
      </w:r>
      <w:r w:rsidR="00CD06EF">
        <w:t>.exe</w:t>
      </w:r>
      <w:r w:rsidR="006D6EA4" w:rsidRPr="0095762D">
        <w:t xml:space="preserve"> and related topics </w:t>
      </w:r>
      <w:hyperlink r:id="rId66" w:history="1">
        <w:r w:rsidR="006D6EA4" w:rsidRPr="0095762D">
          <w:rPr>
            <w:rStyle w:val="Hyperlink"/>
          </w:rPr>
          <w:t>here</w:t>
        </w:r>
      </w:hyperlink>
      <w:r w:rsidR="006D6EA4" w:rsidRPr="0095762D">
        <w:t xml:space="preserve"> on </w:t>
      </w:r>
      <w:r w:rsidRPr="0095762D">
        <w:t>GitHub</w:t>
      </w:r>
      <w:r w:rsidR="006D6EA4" w:rsidRPr="0095762D">
        <w:t>.</w:t>
      </w:r>
    </w:p>
    <w:p w14:paraId="00AC55C7" w14:textId="77777777" w:rsidR="006030FF" w:rsidRPr="008577C2" w:rsidRDefault="006030FF" w:rsidP="006030FF">
      <w:pPr>
        <w:pStyle w:val="NormalLineSpacing"/>
      </w:pPr>
    </w:p>
    <w:p w14:paraId="0E8FB37C" w14:textId="306FF209" w:rsidR="00667545" w:rsidRDefault="001E5F84" w:rsidP="006A6901">
      <w:pPr>
        <w:pStyle w:val="Heading1"/>
      </w:pPr>
      <w:bookmarkStart w:id="595" w:name="_6.0__Analyzing_2"/>
      <w:bookmarkStart w:id="596" w:name="_Toc113037960"/>
      <w:bookmarkEnd w:id="595"/>
      <w:proofErr w:type="gramStart"/>
      <w:r>
        <w:lastRenderedPageBreak/>
        <w:t>6</w:t>
      </w:r>
      <w:r w:rsidR="00E8518B">
        <w:t xml:space="preserve">.0  </w:t>
      </w:r>
      <w:r w:rsidR="006A6901">
        <w:t>Analyzing</w:t>
      </w:r>
      <w:proofErr w:type="gramEnd"/>
      <w:r w:rsidR="006A6901">
        <w:t xml:space="preserve"> </w:t>
      </w:r>
      <w:r w:rsidR="00283623">
        <w:t xml:space="preserve">the </w:t>
      </w:r>
      <w:r w:rsidR="006A6901">
        <w:t>Test Results</w:t>
      </w:r>
      <w:r w:rsidR="00FC6DD7">
        <w:t xml:space="preserve"> Data</w:t>
      </w:r>
      <w:bookmarkEnd w:id="596"/>
    </w:p>
    <w:p w14:paraId="2FB3DBDB" w14:textId="121645F9" w:rsidR="00E256A9" w:rsidRDefault="00A24473" w:rsidP="00E256A9">
      <w:r>
        <w:t xml:space="preserve">After Test Case execution is complete, you can </w:t>
      </w:r>
      <w:r w:rsidR="00AA49E2">
        <w:t>view the details of the execution results</w:t>
      </w:r>
      <w:r w:rsidR="00FC4380">
        <w:t xml:space="preserve">. </w:t>
      </w:r>
      <w:r w:rsidR="00DF0455">
        <w:t xml:space="preserve">The results that are likely to be of the most interest </w:t>
      </w:r>
      <w:proofErr w:type="gramStart"/>
      <w:r w:rsidR="00F55698">
        <w:t>are</w:t>
      </w:r>
      <w:proofErr w:type="gramEnd"/>
      <w:r w:rsidR="00DF0455">
        <w:t xml:space="preserve"> the Test Cases that failed. </w:t>
      </w:r>
      <w:r w:rsidR="009D400C">
        <w:t>The</w:t>
      </w:r>
      <w:r w:rsidR="00A706F7">
        <w:t xml:space="preserve"> Test Cases that finished as inconclusive can also be of interest, as these </w:t>
      </w:r>
      <w:r w:rsidR="00BD13A0">
        <w:t>might</w:t>
      </w:r>
      <w:r w:rsidR="00A706F7">
        <w:t xml:space="preserve"> suggest misconfigurations, such as invalid Test Case properties or settings. </w:t>
      </w:r>
      <w:r w:rsidR="00DF0455">
        <w:t xml:space="preserve">The </w:t>
      </w:r>
      <w:hyperlink w:anchor="ProtocolTestManagerWS" w:history="1">
        <w:r w:rsidR="00DF0455" w:rsidRPr="00E81487">
          <w:rPr>
            <w:rStyle w:val="Hyperlink"/>
            <w:b/>
            <w:bCs/>
            <w:color w:val="00B050"/>
          </w:rPr>
          <w:t xml:space="preserve">PTM </w:t>
        </w:r>
        <w:r w:rsidR="00E81487" w:rsidRPr="00E81487">
          <w:rPr>
            <w:rStyle w:val="Hyperlink"/>
            <w:b/>
            <w:bCs/>
            <w:color w:val="00B050"/>
          </w:rPr>
          <w:t>Service</w:t>
        </w:r>
      </w:hyperlink>
      <w:r w:rsidR="00E81487">
        <w:t xml:space="preserve"> </w:t>
      </w:r>
      <w:r w:rsidR="00DF0455">
        <w:t xml:space="preserve">provides </w:t>
      </w:r>
      <w:r w:rsidR="00662161">
        <w:t>several</w:t>
      </w:r>
      <w:r w:rsidR="00DF0455">
        <w:t xml:space="preserve"> tools that can quickly point you to </w:t>
      </w:r>
      <w:r w:rsidR="00E256A9">
        <w:t xml:space="preserve">the </w:t>
      </w:r>
      <w:r w:rsidR="009D400C">
        <w:t xml:space="preserve">potential </w:t>
      </w:r>
      <w:r w:rsidR="00E256A9">
        <w:t xml:space="preserve">causes of </w:t>
      </w:r>
      <w:r w:rsidR="00E81487">
        <w:t xml:space="preserve">such </w:t>
      </w:r>
      <w:r w:rsidR="00E256A9">
        <w:t>failure</w:t>
      </w:r>
      <w:r w:rsidR="00E81487">
        <w:t>s</w:t>
      </w:r>
      <w:r w:rsidR="00E256A9">
        <w:t xml:space="preserve"> </w:t>
      </w:r>
      <w:r w:rsidR="00A706F7">
        <w:t>and misconfigurations</w:t>
      </w:r>
      <w:r w:rsidR="009D400C">
        <w:t>.</w:t>
      </w:r>
      <w:r w:rsidR="00E256A9">
        <w:t xml:space="preserve"> </w:t>
      </w:r>
    </w:p>
    <w:p w14:paraId="401C9200" w14:textId="46576607" w:rsidR="00C05660" w:rsidRDefault="00E256A9" w:rsidP="00E256A9">
      <w:r>
        <w:t xml:space="preserve">The </w:t>
      </w:r>
      <w:r w:rsidRPr="00E81487">
        <w:rPr>
          <w:b/>
          <w:bCs/>
        </w:rPr>
        <w:t xml:space="preserve">PTM </w:t>
      </w:r>
      <w:r w:rsidR="00E81487" w:rsidRPr="00E81487">
        <w:rPr>
          <w:b/>
          <w:bCs/>
        </w:rPr>
        <w:t>Service</w:t>
      </w:r>
      <w:r w:rsidR="00E81487">
        <w:t xml:space="preserve"> </w:t>
      </w:r>
      <w:r>
        <w:t xml:space="preserve">enables you to utilize various status indicators, </w:t>
      </w:r>
      <w:r w:rsidR="00952483">
        <w:t xml:space="preserve">color </w:t>
      </w:r>
      <w:proofErr w:type="spellStart"/>
      <w:r w:rsidR="00952483">
        <w:t>coding</w:t>
      </w:r>
      <w:r w:rsidR="001F49A2">
        <w:t>s</w:t>
      </w:r>
      <w:proofErr w:type="spellEnd"/>
      <w:del w:id="597" w:author="Abiodun Aremu" w:date="2023-08-30T13:26:00Z">
        <w:r w:rsidR="00952483" w:rsidDel="00F63ED3">
          <w:delText xml:space="preserve">, </w:delText>
        </w:r>
      </w:del>
      <w:r w:rsidR="00301C7D">
        <w:t xml:space="preserve">, </w:t>
      </w:r>
      <w:r w:rsidR="00952483">
        <w:t xml:space="preserve">information tags, </w:t>
      </w:r>
      <w:r>
        <w:t xml:space="preserve">and </w:t>
      </w:r>
      <w:proofErr w:type="gramStart"/>
      <w:r w:rsidR="00952483">
        <w:t>results filtering</w:t>
      </w:r>
      <w:proofErr w:type="gramEnd"/>
      <w:r w:rsidR="00952483">
        <w:t xml:space="preserve"> </w:t>
      </w:r>
      <w:r>
        <w:t xml:space="preserve">that can </w:t>
      </w:r>
      <w:r w:rsidR="00952483">
        <w:t xml:space="preserve">help you expose </w:t>
      </w:r>
      <w:r>
        <w:t>the cause of failures.</w:t>
      </w:r>
    </w:p>
    <w:p w14:paraId="050C6A0D" w14:textId="5700E8A8" w:rsidR="00E256A9" w:rsidRDefault="00A706F7" w:rsidP="00E256A9">
      <w:r>
        <w:t xml:space="preserve">In addition, you should consider that </w:t>
      </w:r>
      <w:r w:rsidR="00106525">
        <w:t xml:space="preserve">specifying chosen Test Cases on the </w:t>
      </w:r>
      <w:r w:rsidR="005C0633" w:rsidRPr="00C05660">
        <w:rPr>
          <w:b/>
          <w:bCs/>
        </w:rPr>
        <w:t xml:space="preserve">Filter </w:t>
      </w:r>
      <w:r w:rsidR="00C05660" w:rsidRPr="00C05660">
        <w:rPr>
          <w:b/>
          <w:bCs/>
        </w:rPr>
        <w:t>Test Cases</w:t>
      </w:r>
      <w:r w:rsidR="00C05660">
        <w:t xml:space="preserve"> page of the </w:t>
      </w:r>
      <w:r w:rsidR="00C05660" w:rsidRPr="00C05660">
        <w:rPr>
          <w:b/>
          <w:bCs/>
        </w:rPr>
        <w:t>PTM Service</w:t>
      </w:r>
      <w:r w:rsidR="00C05660">
        <w:t xml:space="preserve"> </w:t>
      </w:r>
      <w:r w:rsidR="00D12689">
        <w:t xml:space="preserve">is a troubleshooting tool </w:t>
      </w:r>
      <w:r w:rsidR="00412BE7">
        <w:t xml:space="preserve">that </w:t>
      </w:r>
      <w:r w:rsidR="00D12689">
        <w:t xml:space="preserve">you can utilize. This </w:t>
      </w:r>
      <w:r w:rsidR="00EE288C">
        <w:t xml:space="preserve">technique </w:t>
      </w:r>
      <w:r w:rsidR="00D12689">
        <w:t>helps you to</w:t>
      </w:r>
      <w:r w:rsidR="00106525">
        <w:t xml:space="preserve"> target specific areas </w:t>
      </w:r>
      <w:r w:rsidR="009D400C">
        <w:t xml:space="preserve">that </w:t>
      </w:r>
      <w:r w:rsidR="00106525">
        <w:t>you want to isolate</w:t>
      </w:r>
      <w:r w:rsidR="00D12689">
        <w:t xml:space="preserve"> to generate a more focused test results context. F</w:t>
      </w:r>
      <w:r w:rsidR="00106525">
        <w:t>or example</w:t>
      </w:r>
      <w:r w:rsidR="00CD53F2">
        <w:t>,</w:t>
      </w:r>
      <w:r w:rsidR="00106525">
        <w:t xml:space="preserve"> </w:t>
      </w:r>
      <w:r w:rsidR="00A17F10">
        <w:t xml:space="preserve">you might focus on </w:t>
      </w:r>
      <w:r w:rsidR="00106525">
        <w:t xml:space="preserve">certain SMB2 operations </w:t>
      </w:r>
      <w:r w:rsidR="00C05660">
        <w:t xml:space="preserve">that </w:t>
      </w:r>
      <w:r w:rsidR="00EE288C">
        <w:t>you suspect could be</w:t>
      </w:r>
      <w:r w:rsidR="00C05660">
        <w:t xml:space="preserve"> problematic or even specific SMB dialects </w:t>
      </w:r>
      <w:r w:rsidR="00D12689">
        <w:t xml:space="preserve">for which </w:t>
      </w:r>
      <w:r w:rsidR="00C05660">
        <w:t xml:space="preserve">you want to </w:t>
      </w:r>
      <w:r w:rsidR="00D12689">
        <w:t>expose test results.</w:t>
      </w:r>
    </w:p>
    <w:p w14:paraId="14AAFF3D" w14:textId="77777777" w:rsidR="00884EE6" w:rsidRDefault="00884EE6" w:rsidP="00884EE6">
      <w:pPr>
        <w:pStyle w:val="NormalLineSpacing"/>
        <w:ind w:left="0"/>
      </w:pPr>
    </w:p>
    <w:p w14:paraId="3E7B17CB" w14:textId="1A756EA5" w:rsidR="00884EE6" w:rsidRDefault="00884EE6" w:rsidP="00E256A9">
      <w:r>
        <w:rPr>
          <w:noProof/>
          <w:color w:val="0366D6"/>
          <w:sz w:val="21"/>
          <w:szCs w:val="21"/>
        </w:rPr>
        <w:drawing>
          <wp:inline distT="0" distB="0" distL="0" distR="0" wp14:anchorId="134C91E7" wp14:editId="3D29F81A">
            <wp:extent cx="228600" cy="152400"/>
            <wp:effectExtent l="0" t="0" r="0" b="0"/>
            <wp:docPr id="9" name="Picture 9" descr="https://github.com/Microsoft/WindowsProtocolTestSuites/raw/staging/TestSuites/FileServer/docs/image/FileServerUserGuide/image1.png">
              <a:hlinkClick xmlns:a="http://schemas.openxmlformats.org/drawingml/2006/main" r:id="rId45"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github.com/Microsoft/WindowsProtocolTestSuites/raw/staging/TestSuites/FileServer/docs/image/FileServerUserGuide/image1.png">
                      <a:hlinkClick r:id="rId45" tgtFrame="_blank"/>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28600" cy="152400"/>
                    </a:xfrm>
                    <a:prstGeom prst="rect">
                      <a:avLst/>
                    </a:prstGeom>
                    <a:noFill/>
                    <a:ln>
                      <a:noFill/>
                    </a:ln>
                  </pic:spPr>
                </pic:pic>
              </a:graphicData>
            </a:graphic>
          </wp:inline>
        </w:drawing>
      </w:r>
      <w:r>
        <w:rPr>
          <w:b/>
        </w:rPr>
        <w:t>Note</w:t>
      </w:r>
    </w:p>
    <w:p w14:paraId="25A941BF" w14:textId="238B1C59" w:rsidR="001E7597" w:rsidRDefault="00884EE6" w:rsidP="00E256A9">
      <w:r>
        <w:t>O</w:t>
      </w:r>
      <w:r w:rsidR="001E7597">
        <w:t xml:space="preserve">utside the </w:t>
      </w:r>
      <w:r w:rsidR="00943ED3">
        <w:t>space</w:t>
      </w:r>
      <w:r w:rsidR="001E7597">
        <w:t xml:space="preserve"> of this </w:t>
      </w:r>
      <w:r w:rsidR="00DA4ABA">
        <w:t xml:space="preserve">tutorial </w:t>
      </w:r>
      <w:commentRangeStart w:id="598"/>
      <w:commentRangeEnd w:id="598"/>
      <w:r w:rsidR="00DA4ABA">
        <w:rPr>
          <w:rStyle w:val="CommentReference"/>
        </w:rPr>
        <w:commentReference w:id="598"/>
      </w:r>
      <w:r w:rsidR="001E7597">
        <w:t xml:space="preserve">and </w:t>
      </w:r>
      <w:r w:rsidR="00FC3F45">
        <w:t xml:space="preserve">associated </w:t>
      </w:r>
      <w:r w:rsidR="009D400C">
        <w:t xml:space="preserve">lab </w:t>
      </w:r>
      <w:r w:rsidR="001E7597">
        <w:t xml:space="preserve">environment, developers who are </w:t>
      </w:r>
      <w:r w:rsidR="002D4BA7">
        <w:t xml:space="preserve">using a Microsoft Test Suite to </w:t>
      </w:r>
      <w:r w:rsidR="001E7597">
        <w:t xml:space="preserve">test a </w:t>
      </w:r>
      <w:r w:rsidR="00014FE0">
        <w:t xml:space="preserve">real-world </w:t>
      </w:r>
      <w:r w:rsidR="001E7597">
        <w:t>protocol implementation</w:t>
      </w:r>
      <w:r w:rsidR="00073319">
        <w:t xml:space="preserve"> can</w:t>
      </w:r>
      <w:r w:rsidR="001E7597">
        <w:t xml:space="preserve"> </w:t>
      </w:r>
      <w:r w:rsidR="00B136EF">
        <w:t>similarly</w:t>
      </w:r>
      <w:r w:rsidR="00014FE0">
        <w:t xml:space="preserve"> </w:t>
      </w:r>
      <w:r w:rsidR="001E7597">
        <w:t xml:space="preserve">utilize the </w:t>
      </w:r>
      <w:r w:rsidR="001E7597" w:rsidRPr="005E1692">
        <w:rPr>
          <w:b/>
          <w:bCs/>
        </w:rPr>
        <w:t xml:space="preserve">PTM </w:t>
      </w:r>
      <w:r w:rsidR="005E1692" w:rsidRPr="005E1692">
        <w:rPr>
          <w:b/>
          <w:bCs/>
        </w:rPr>
        <w:t>Service</w:t>
      </w:r>
      <w:r w:rsidR="005E1692">
        <w:t xml:space="preserve"> </w:t>
      </w:r>
      <w:r w:rsidR="001E7597">
        <w:t xml:space="preserve">analysis features to verify </w:t>
      </w:r>
      <w:r w:rsidR="00014FE0">
        <w:t xml:space="preserve">the </w:t>
      </w:r>
      <w:proofErr w:type="gramStart"/>
      <w:r w:rsidR="00014FE0">
        <w:t>outcome of</w:t>
      </w:r>
      <w:r w:rsidR="001E7597">
        <w:t xml:space="preserve"> custom</w:t>
      </w:r>
      <w:proofErr w:type="gramEnd"/>
      <w:r w:rsidR="00014FE0">
        <w:t xml:space="preserve"> </w:t>
      </w:r>
      <w:r w:rsidR="001E7597">
        <w:t>Test Case</w:t>
      </w:r>
      <w:r w:rsidR="00014FE0">
        <w:t xml:space="preserve"> execution as </w:t>
      </w:r>
      <w:r w:rsidR="00014FE0" w:rsidRPr="00C55501">
        <w:rPr>
          <w:b/>
          <w:bCs/>
        </w:rPr>
        <w:t>Passed</w:t>
      </w:r>
      <w:r w:rsidR="00014FE0">
        <w:t xml:space="preserve">, </w:t>
      </w:r>
      <w:r w:rsidR="00014FE0" w:rsidRPr="00C55501">
        <w:rPr>
          <w:b/>
          <w:bCs/>
        </w:rPr>
        <w:t>Failed</w:t>
      </w:r>
      <w:r w:rsidR="00014FE0">
        <w:t xml:space="preserve">, or </w:t>
      </w:r>
      <w:r w:rsidR="00014FE0" w:rsidRPr="00C55501">
        <w:rPr>
          <w:b/>
          <w:bCs/>
        </w:rPr>
        <w:t>Inconclusive</w:t>
      </w:r>
      <w:r w:rsidR="00014FE0">
        <w:t xml:space="preserve">. Each of these </w:t>
      </w:r>
      <w:r>
        <w:t xml:space="preserve">indications </w:t>
      </w:r>
      <w:r w:rsidR="00014FE0">
        <w:t>can be of equal importance when it comes to resolving issues that are critical to a successfully functioning protocol.</w:t>
      </w:r>
    </w:p>
    <w:p w14:paraId="434AB3A6" w14:textId="54178061" w:rsidR="006040FB" w:rsidRDefault="006040FB" w:rsidP="005D63FB">
      <w:pPr>
        <w:pStyle w:val="Heading2"/>
      </w:pPr>
      <w:bookmarkStart w:id="599" w:name="_6.1__Test"/>
      <w:bookmarkStart w:id="600" w:name="_Toc113037961"/>
      <w:bookmarkEnd w:id="599"/>
      <w:proofErr w:type="gramStart"/>
      <w:r>
        <w:t xml:space="preserve">6.1  </w:t>
      </w:r>
      <w:r w:rsidR="006929E6">
        <w:t>Test</w:t>
      </w:r>
      <w:proofErr w:type="gramEnd"/>
      <w:r w:rsidR="006929E6">
        <w:t xml:space="preserve"> </w:t>
      </w:r>
      <w:r>
        <w:t xml:space="preserve">Results Output </w:t>
      </w:r>
      <w:r w:rsidR="000C73C6">
        <w:t xml:space="preserve">and </w:t>
      </w:r>
      <w:r>
        <w:t>Status Indicators</w:t>
      </w:r>
      <w:bookmarkEnd w:id="600"/>
    </w:p>
    <w:p w14:paraId="53610814" w14:textId="3898305F" w:rsidR="00C03FCE" w:rsidRDefault="00FC4380" w:rsidP="005D63FB">
      <w:pPr>
        <w:pStyle w:val="Normal2"/>
      </w:pPr>
      <w:r>
        <w:t xml:space="preserve">Some of the status indicators that you will encounter as you review </w:t>
      </w:r>
      <w:r w:rsidR="00CD2E65">
        <w:t>your</w:t>
      </w:r>
      <w:r>
        <w:t xml:space="preserve"> test results </w:t>
      </w:r>
      <w:r w:rsidR="003245E8">
        <w:t>are described in</w:t>
      </w:r>
      <w:r w:rsidR="00AA49E2">
        <w:t xml:space="preserve"> the</w:t>
      </w:r>
      <w:r w:rsidR="001439EA">
        <w:t xml:space="preserve"> following</w:t>
      </w:r>
      <w:r w:rsidR="003245E8">
        <w:t xml:space="preserve"> table</w:t>
      </w:r>
      <w:r w:rsidR="001439EA">
        <w:t xml:space="preserve">. </w:t>
      </w:r>
    </w:p>
    <w:p w14:paraId="27B0A134" w14:textId="77777777" w:rsidR="00A95283" w:rsidRDefault="00A95283" w:rsidP="00A95283">
      <w:pPr>
        <w:pStyle w:val="NormalLineSpacing"/>
      </w:pPr>
    </w:p>
    <w:p w14:paraId="2F12A48A" w14:textId="10010204" w:rsidR="009C5A87" w:rsidRPr="006040FB" w:rsidRDefault="00D129B0" w:rsidP="006040FB">
      <w:pPr>
        <w:pStyle w:val="Normal2"/>
        <w:rPr>
          <w:b/>
        </w:rPr>
      </w:pPr>
      <w:r w:rsidRPr="006040FB">
        <w:rPr>
          <w:b/>
        </w:rPr>
        <w:t xml:space="preserve">Table </w:t>
      </w:r>
      <w:r w:rsidR="00156C3D">
        <w:rPr>
          <w:b/>
        </w:rPr>
        <w:t>3</w:t>
      </w:r>
      <w:r w:rsidRPr="006040FB">
        <w:rPr>
          <w:b/>
        </w:rPr>
        <w:t>. Test results status indicators</w:t>
      </w:r>
    </w:p>
    <w:tbl>
      <w:tblPr>
        <w:tblStyle w:val="TableGrid"/>
        <w:tblW w:w="0" w:type="auto"/>
        <w:tblInd w:w="265" w:type="dxa"/>
        <w:tblLook w:val="04A0" w:firstRow="1" w:lastRow="0" w:firstColumn="1" w:lastColumn="0" w:noHBand="0" w:noVBand="1"/>
      </w:tblPr>
      <w:tblGrid>
        <w:gridCol w:w="1890"/>
        <w:gridCol w:w="2880"/>
        <w:gridCol w:w="5220"/>
      </w:tblGrid>
      <w:tr w:rsidR="00903F9C" w:rsidRPr="00730F0E" w14:paraId="471BD810" w14:textId="77777777" w:rsidTr="00887FB5">
        <w:tc>
          <w:tcPr>
            <w:tcW w:w="1890" w:type="dxa"/>
            <w:shd w:val="clear" w:color="auto" w:fill="D9E2F3" w:themeFill="accent1" w:themeFillTint="33"/>
          </w:tcPr>
          <w:p w14:paraId="00FCF154" w14:textId="408AE58C" w:rsidR="00730F0E" w:rsidRPr="00730F0E" w:rsidRDefault="00730F0E" w:rsidP="00730F0E">
            <w:pPr>
              <w:rPr>
                <w:b/>
              </w:rPr>
            </w:pPr>
            <w:r w:rsidRPr="00730F0E">
              <w:rPr>
                <w:b/>
              </w:rPr>
              <w:t>Status Indicator</w:t>
            </w:r>
          </w:p>
        </w:tc>
        <w:tc>
          <w:tcPr>
            <w:tcW w:w="2880" w:type="dxa"/>
            <w:shd w:val="clear" w:color="auto" w:fill="D9E2F3" w:themeFill="accent1" w:themeFillTint="33"/>
          </w:tcPr>
          <w:p w14:paraId="02C2CA7B" w14:textId="26B9D5FF" w:rsidR="00730F0E" w:rsidRPr="00730F0E" w:rsidRDefault="00730F0E" w:rsidP="00730F0E">
            <w:pPr>
              <w:rPr>
                <w:b/>
              </w:rPr>
            </w:pPr>
            <w:r w:rsidRPr="00730F0E">
              <w:rPr>
                <w:b/>
              </w:rPr>
              <w:t>Description</w:t>
            </w:r>
          </w:p>
        </w:tc>
        <w:tc>
          <w:tcPr>
            <w:tcW w:w="5220" w:type="dxa"/>
            <w:shd w:val="clear" w:color="auto" w:fill="D9E2F3" w:themeFill="accent1" w:themeFillTint="33"/>
          </w:tcPr>
          <w:p w14:paraId="05DE958C" w14:textId="5FADB2F7" w:rsidR="00730F0E" w:rsidRPr="00730F0E" w:rsidRDefault="00730F0E" w:rsidP="00730F0E">
            <w:pPr>
              <w:rPr>
                <w:b/>
              </w:rPr>
            </w:pPr>
            <w:r w:rsidRPr="00730F0E">
              <w:rPr>
                <w:b/>
              </w:rPr>
              <w:t>UI Location</w:t>
            </w:r>
          </w:p>
        </w:tc>
      </w:tr>
      <w:tr w:rsidR="00730F0E" w14:paraId="5682BEEF" w14:textId="77777777" w:rsidTr="00887FB5">
        <w:tc>
          <w:tcPr>
            <w:tcW w:w="1890" w:type="dxa"/>
          </w:tcPr>
          <w:p w14:paraId="123CB1DB" w14:textId="2AE3A5D8" w:rsidR="00730F0E" w:rsidRDefault="00730F0E" w:rsidP="00730F0E">
            <w:r>
              <w:t xml:space="preserve">Initial </w:t>
            </w:r>
            <w:r w:rsidR="007E446D" w:rsidRPr="007E446D">
              <w:rPr>
                <w:b/>
                <w:bCs/>
              </w:rPr>
              <w:t>T</w:t>
            </w:r>
            <w:r w:rsidRPr="007E446D">
              <w:rPr>
                <w:b/>
                <w:bCs/>
              </w:rPr>
              <w:t xml:space="preserve">est </w:t>
            </w:r>
            <w:r w:rsidR="007E446D" w:rsidRPr="007E446D">
              <w:rPr>
                <w:b/>
                <w:bCs/>
              </w:rPr>
              <w:t>R</w:t>
            </w:r>
            <w:r w:rsidR="00781909" w:rsidRPr="007E446D">
              <w:rPr>
                <w:b/>
                <w:bCs/>
              </w:rPr>
              <w:t xml:space="preserve">esults </w:t>
            </w:r>
            <w:r w:rsidR="007E446D" w:rsidRPr="007E446D">
              <w:rPr>
                <w:b/>
                <w:bCs/>
              </w:rPr>
              <w:t>S</w:t>
            </w:r>
            <w:r w:rsidRPr="007E446D">
              <w:rPr>
                <w:b/>
                <w:bCs/>
              </w:rPr>
              <w:t>tatus</w:t>
            </w:r>
            <w:r>
              <w:t xml:space="preserve"> summary</w:t>
            </w:r>
          </w:p>
        </w:tc>
        <w:tc>
          <w:tcPr>
            <w:tcW w:w="2880" w:type="dxa"/>
          </w:tcPr>
          <w:p w14:paraId="3D7FE956" w14:textId="6478338B" w:rsidR="00781909" w:rsidRDefault="00E66503" w:rsidP="008813D8">
            <w:r>
              <w:t>Results d</w:t>
            </w:r>
            <w:r w:rsidR="000E5AA4">
              <w:t>isplay</w:t>
            </w:r>
            <w:r>
              <w:t xml:space="preserve"> </w:t>
            </w:r>
            <w:r w:rsidR="008813D8">
              <w:t xml:space="preserve">as </w:t>
            </w:r>
            <w:r w:rsidR="002B51E9">
              <w:t>t</w:t>
            </w:r>
            <w:r w:rsidR="008813D8">
              <w:t xml:space="preserve">he number of Test Cases that </w:t>
            </w:r>
            <w:r w:rsidR="00D65A2D">
              <w:t>p</w:t>
            </w:r>
            <w:r w:rsidR="008813D8">
              <w:t>assed, failed, or were inconclusive.</w:t>
            </w:r>
          </w:p>
        </w:tc>
        <w:tc>
          <w:tcPr>
            <w:tcW w:w="5220" w:type="dxa"/>
          </w:tcPr>
          <w:p w14:paraId="6F276CB8" w14:textId="3B6519B1" w:rsidR="008016E7" w:rsidRDefault="009D2D7A" w:rsidP="008813D8">
            <w:pPr>
              <w:pStyle w:val="ListParagraph"/>
              <w:ind w:left="0"/>
              <w:contextualSpacing w:val="0"/>
            </w:pPr>
            <w:r>
              <w:t xml:space="preserve">The </w:t>
            </w:r>
            <w:r w:rsidR="00482528">
              <w:t xml:space="preserve">initial </w:t>
            </w:r>
            <w:r w:rsidR="0045131B">
              <w:t>Test Case</w:t>
            </w:r>
            <w:r>
              <w:t xml:space="preserve"> results display </w:t>
            </w:r>
            <w:r w:rsidR="00CD2E65">
              <w:t xml:space="preserve">configuration </w:t>
            </w:r>
            <w:r>
              <w:t xml:space="preserve">is shown as </w:t>
            </w:r>
            <w:r w:rsidR="006C3409">
              <w:t>e</w:t>
            </w:r>
            <w:r w:rsidR="00730F0E" w:rsidRPr="00730F0E">
              <w:t>xpandable</w:t>
            </w:r>
            <w:r w:rsidR="00730F0E" w:rsidRPr="002726FB">
              <w:rPr>
                <w:b/>
              </w:rPr>
              <w:t xml:space="preserve"> Passed</w:t>
            </w:r>
            <w:r w:rsidR="00730F0E">
              <w:t xml:space="preserve">, </w:t>
            </w:r>
            <w:r w:rsidR="00730F0E" w:rsidRPr="002726FB">
              <w:rPr>
                <w:b/>
              </w:rPr>
              <w:t>Failed</w:t>
            </w:r>
            <w:r w:rsidR="00730F0E">
              <w:t xml:space="preserve">, and </w:t>
            </w:r>
            <w:r w:rsidR="00730F0E" w:rsidRPr="002726FB">
              <w:rPr>
                <w:b/>
              </w:rPr>
              <w:t>Inconclusive</w:t>
            </w:r>
            <w:r w:rsidR="00730F0E">
              <w:t xml:space="preserve"> </w:t>
            </w:r>
            <w:proofErr w:type="gramStart"/>
            <w:r w:rsidR="006C3409">
              <w:t>results category</w:t>
            </w:r>
            <w:proofErr w:type="gramEnd"/>
            <w:r w:rsidR="006C3409">
              <w:t xml:space="preserve"> </w:t>
            </w:r>
            <w:r w:rsidR="009D400C">
              <w:t>dropdown</w:t>
            </w:r>
            <w:r w:rsidR="0045131B">
              <w:t xml:space="preserve"> lists</w:t>
            </w:r>
            <w:r w:rsidR="00730F0E">
              <w:t xml:space="preserve"> in the </w:t>
            </w:r>
            <w:r w:rsidR="009D400C">
              <w:t>leftmost</w:t>
            </w:r>
            <w:r w:rsidR="00781909">
              <w:t xml:space="preserve"> </w:t>
            </w:r>
            <w:r w:rsidR="00D65A2D">
              <w:t xml:space="preserve">sector </w:t>
            </w:r>
            <w:r w:rsidR="00730F0E">
              <w:t>of the</w:t>
            </w:r>
            <w:r w:rsidR="00D65A2D">
              <w:t xml:space="preserve"> </w:t>
            </w:r>
            <w:r w:rsidR="00D65A2D" w:rsidRPr="00D65A2D">
              <w:rPr>
                <w:b/>
                <w:bCs/>
              </w:rPr>
              <w:t>View Results</w:t>
            </w:r>
            <w:r w:rsidR="00D65A2D">
              <w:t xml:space="preserve"> page of the</w:t>
            </w:r>
            <w:del w:id="601" w:author="Joe Tornese" w:date="2023-08-24T12:54:00Z">
              <w:r w:rsidR="00D65A2D" w:rsidDel="009D400C">
                <w:delText xml:space="preserve"> </w:delText>
              </w:r>
            </w:del>
            <w:r w:rsidR="00730F0E">
              <w:t xml:space="preserve"> </w:t>
            </w:r>
            <w:r w:rsidR="00730F0E" w:rsidRPr="00B422A6">
              <w:rPr>
                <w:b/>
                <w:bCs/>
              </w:rPr>
              <w:t>PTM</w:t>
            </w:r>
            <w:r w:rsidR="00B422A6" w:rsidRPr="00B422A6">
              <w:rPr>
                <w:b/>
                <w:bCs/>
              </w:rPr>
              <w:t xml:space="preserve"> Service</w:t>
            </w:r>
            <w:r w:rsidR="00730F0E">
              <w:t>.</w:t>
            </w:r>
            <w:r w:rsidR="00781909">
              <w:t xml:space="preserve"> </w:t>
            </w:r>
          </w:p>
        </w:tc>
      </w:tr>
      <w:tr w:rsidR="007E446D" w14:paraId="12BA26C9" w14:textId="77777777" w:rsidTr="00887FB5">
        <w:tc>
          <w:tcPr>
            <w:tcW w:w="1890" w:type="dxa"/>
          </w:tcPr>
          <w:p w14:paraId="2DD84495" w14:textId="6D88B4F0" w:rsidR="007E446D" w:rsidRDefault="007E446D" w:rsidP="007E446D">
            <w:r>
              <w:rPr>
                <w:b/>
              </w:rPr>
              <w:t xml:space="preserve">Detailed </w:t>
            </w:r>
            <w:r w:rsidRPr="004F6438">
              <w:rPr>
                <w:b/>
              </w:rPr>
              <w:t>Result</w:t>
            </w:r>
            <w:r>
              <w:rPr>
                <w:b/>
              </w:rPr>
              <w:t>s</w:t>
            </w:r>
          </w:p>
        </w:tc>
        <w:tc>
          <w:tcPr>
            <w:tcW w:w="2880" w:type="dxa"/>
          </w:tcPr>
          <w:p w14:paraId="5CCBC92A" w14:textId="4504587E" w:rsidR="007E446D" w:rsidRDefault="007E446D" w:rsidP="007E446D">
            <w:r>
              <w:t xml:space="preserve">Appears as the default Test Case output configuration on the </w:t>
            </w:r>
            <w:r w:rsidRPr="00B422A6">
              <w:rPr>
                <w:b/>
                <w:bCs/>
              </w:rPr>
              <w:t>View Results</w:t>
            </w:r>
            <w:r>
              <w:t xml:space="preserve"> page of the </w:t>
            </w:r>
            <w:hyperlink w:anchor="ProtocolTestManagerWS" w:history="1">
              <w:r w:rsidR="00850A02" w:rsidRPr="006D772A">
                <w:rPr>
                  <w:rStyle w:val="Hyperlink"/>
                  <w:b/>
                  <w:bCs/>
                  <w:color w:val="00B050"/>
                </w:rPr>
                <w:t>PTM Service</w:t>
              </w:r>
            </w:hyperlink>
            <w:r>
              <w:t>.</w:t>
            </w:r>
          </w:p>
        </w:tc>
        <w:tc>
          <w:tcPr>
            <w:tcW w:w="5220" w:type="dxa"/>
          </w:tcPr>
          <w:p w14:paraId="54DBECCE" w14:textId="382C26DB" w:rsidR="006D772A" w:rsidRDefault="00781D94" w:rsidP="007E446D">
            <w:pPr>
              <w:pStyle w:val="ListParagraph"/>
              <w:ind w:left="0"/>
              <w:contextualSpacing w:val="0"/>
            </w:pPr>
            <w:r>
              <w:t xml:space="preserve">The results of a Test Case appear in the </w:t>
            </w:r>
            <w:r w:rsidR="009D400C">
              <w:t>rightmost</w:t>
            </w:r>
            <w:r>
              <w:t xml:space="preserve"> </w:t>
            </w:r>
            <w:r w:rsidR="00B340B5">
              <w:t>sector</w:t>
            </w:r>
            <w:r>
              <w:t xml:space="preserve"> of the </w:t>
            </w:r>
            <w:r w:rsidRPr="006D772A">
              <w:rPr>
                <w:b/>
                <w:bCs/>
              </w:rPr>
              <w:t>View Results</w:t>
            </w:r>
            <w:r>
              <w:t xml:space="preserve"> page </w:t>
            </w:r>
            <w:r w:rsidR="006D772A">
              <w:t xml:space="preserve">of the </w:t>
            </w:r>
            <w:r w:rsidR="00850A02" w:rsidRPr="00850A02">
              <w:rPr>
                <w:b/>
                <w:bCs/>
              </w:rPr>
              <w:t>PTM Service</w:t>
            </w:r>
            <w:r w:rsidR="006D772A">
              <w:t xml:space="preserve">, </w:t>
            </w:r>
            <w:r w:rsidR="00850A02">
              <w:t xml:space="preserve">that is, </w:t>
            </w:r>
            <w:r>
              <w:t xml:space="preserve">when </w:t>
            </w:r>
            <w:r w:rsidR="006D772A">
              <w:t xml:space="preserve">the </w:t>
            </w:r>
            <w:r w:rsidR="009D400C">
              <w:t xml:space="preserve">case </w:t>
            </w:r>
            <w:r w:rsidR="006D772A">
              <w:t xml:space="preserve">is selected in the </w:t>
            </w:r>
            <w:r w:rsidR="009D400C">
              <w:t>leftmost</w:t>
            </w:r>
            <w:r w:rsidR="006D772A">
              <w:t xml:space="preserve"> sector of the </w:t>
            </w:r>
            <w:r w:rsidR="001E0A41">
              <w:t xml:space="preserve">same </w:t>
            </w:r>
            <w:r w:rsidR="006D772A">
              <w:t>page</w:t>
            </w:r>
            <w:r>
              <w:t xml:space="preserve">. </w:t>
            </w:r>
          </w:p>
          <w:p w14:paraId="0B30082B" w14:textId="77777777" w:rsidR="006D772A" w:rsidRDefault="006D772A" w:rsidP="006D772A">
            <w:pPr>
              <w:pStyle w:val="NormalLineSpacing"/>
              <w:ind w:left="0"/>
            </w:pPr>
          </w:p>
          <w:p w14:paraId="10F14393" w14:textId="2960AFA6" w:rsidR="007E446D" w:rsidRDefault="000F55F1" w:rsidP="007E446D">
            <w:pPr>
              <w:pStyle w:val="ListParagraph"/>
              <w:ind w:left="0"/>
              <w:contextualSpacing w:val="0"/>
            </w:pPr>
            <w:r>
              <w:t>For example, t</w:t>
            </w:r>
            <w:r w:rsidR="00781D94">
              <w:t xml:space="preserve">he </w:t>
            </w:r>
            <w:proofErr w:type="gramStart"/>
            <w:r w:rsidR="00781D94">
              <w:t>result</w:t>
            </w:r>
            <w:r w:rsidR="00E725D1">
              <w:t xml:space="preserve"> details</w:t>
            </w:r>
            <w:proofErr w:type="gramEnd"/>
            <w:r w:rsidR="00781D94">
              <w:t xml:space="preserve"> </w:t>
            </w:r>
            <w:r w:rsidR="004C09AE">
              <w:t>typically</w:t>
            </w:r>
            <w:r w:rsidR="00850A02">
              <w:t xml:space="preserve"> </w:t>
            </w:r>
            <w:r w:rsidR="00781D94">
              <w:t xml:space="preserve">begin with </w:t>
            </w:r>
            <w:r w:rsidR="00171769">
              <w:t xml:space="preserve">a </w:t>
            </w:r>
            <w:r w:rsidR="00171769" w:rsidRPr="004B1F28">
              <w:rPr>
                <w:b/>
                <w:bCs/>
              </w:rPr>
              <w:t>[</w:t>
            </w:r>
            <w:proofErr w:type="spellStart"/>
            <w:r w:rsidR="00171769" w:rsidRPr="004B1F28">
              <w:rPr>
                <w:b/>
                <w:bCs/>
              </w:rPr>
              <w:t>TestInProgress</w:t>
            </w:r>
            <w:proofErr w:type="spellEnd"/>
            <w:r w:rsidR="00171769" w:rsidRPr="004B1F28">
              <w:rPr>
                <w:b/>
                <w:bCs/>
              </w:rPr>
              <w:t>]</w:t>
            </w:r>
            <w:r w:rsidR="00171769">
              <w:t xml:space="preserve"> information tag </w:t>
            </w:r>
            <w:r w:rsidR="00E725D1">
              <w:t>followed by</w:t>
            </w:r>
            <w:r w:rsidR="00171769">
              <w:t xml:space="preserve"> a </w:t>
            </w:r>
            <w:r w:rsidR="00171769" w:rsidRPr="004B1F28">
              <w:rPr>
                <w:b/>
                <w:bCs/>
              </w:rPr>
              <w:t>[Comment]</w:t>
            </w:r>
            <w:r w:rsidR="00171769">
              <w:t xml:space="preserve"> tag </w:t>
            </w:r>
            <w:r w:rsidR="00E725D1">
              <w:t>that</w:t>
            </w:r>
            <w:r w:rsidR="00171769">
              <w:t xml:space="preserve"> describes the </w:t>
            </w:r>
            <w:r w:rsidR="00021492">
              <w:t xml:space="preserve">general purpose of the </w:t>
            </w:r>
            <w:r w:rsidR="00171769">
              <w:t xml:space="preserve">Test Case. It then exposes the sequence in which </w:t>
            </w:r>
            <w:r w:rsidR="00171769" w:rsidRPr="004B1F28">
              <w:rPr>
                <w:b/>
                <w:bCs/>
              </w:rPr>
              <w:t>[</w:t>
            </w:r>
            <w:proofErr w:type="spellStart"/>
            <w:r w:rsidR="00171769" w:rsidRPr="004B1F28">
              <w:rPr>
                <w:b/>
                <w:bCs/>
              </w:rPr>
              <w:t>TestSteps</w:t>
            </w:r>
            <w:proofErr w:type="spellEnd"/>
            <w:r w:rsidR="00171769" w:rsidRPr="004B1F28">
              <w:rPr>
                <w:b/>
                <w:bCs/>
              </w:rPr>
              <w:t>]</w:t>
            </w:r>
            <w:r w:rsidR="00171769">
              <w:t xml:space="preserve"> executed</w:t>
            </w:r>
            <w:r w:rsidR="005B77A7">
              <w:t>,</w:t>
            </w:r>
            <w:r w:rsidR="00171769">
              <w:t xml:space="preserve"> </w:t>
            </w:r>
            <w:r w:rsidR="00887FB5">
              <w:t>which</w:t>
            </w:r>
            <w:r w:rsidR="00E725D1">
              <w:t xml:space="preserve"> can be </w:t>
            </w:r>
            <w:r w:rsidR="00171769">
              <w:t xml:space="preserve">interleaved with </w:t>
            </w:r>
            <w:r w:rsidR="00E725D1">
              <w:t xml:space="preserve">one or more </w:t>
            </w:r>
            <w:r w:rsidR="00171769" w:rsidRPr="004B1F28">
              <w:rPr>
                <w:b/>
                <w:bCs/>
              </w:rPr>
              <w:t>[Debug]</w:t>
            </w:r>
            <w:r w:rsidR="00171769">
              <w:t xml:space="preserve"> </w:t>
            </w:r>
            <w:r w:rsidR="00171769">
              <w:lastRenderedPageBreak/>
              <w:t xml:space="preserve">tags for each </w:t>
            </w:r>
            <w:r w:rsidR="00171769" w:rsidRPr="004B1F28">
              <w:rPr>
                <w:b/>
                <w:bCs/>
              </w:rPr>
              <w:t>[</w:t>
            </w:r>
            <w:proofErr w:type="spellStart"/>
            <w:r w:rsidR="00171769" w:rsidRPr="004B1F28">
              <w:rPr>
                <w:b/>
                <w:bCs/>
              </w:rPr>
              <w:t>TestStep</w:t>
            </w:r>
            <w:proofErr w:type="spellEnd"/>
            <w:r w:rsidR="00171769" w:rsidRPr="004B1F28">
              <w:rPr>
                <w:b/>
                <w:bCs/>
              </w:rPr>
              <w:t>]</w:t>
            </w:r>
            <w:r w:rsidR="005D1224" w:rsidRPr="005D1224">
              <w:t>, which</w:t>
            </w:r>
            <w:r w:rsidR="005D1224">
              <w:rPr>
                <w:b/>
                <w:bCs/>
              </w:rPr>
              <w:t xml:space="preserve"> </w:t>
            </w:r>
            <w:r w:rsidR="00E725D1" w:rsidRPr="00887FB5">
              <w:t>reflect</w:t>
            </w:r>
            <w:r w:rsidR="005D1224">
              <w:t>s</w:t>
            </w:r>
            <w:r w:rsidR="00887FB5">
              <w:rPr>
                <w:b/>
                <w:bCs/>
              </w:rPr>
              <w:t xml:space="preserve"> </w:t>
            </w:r>
            <w:r w:rsidR="00887FB5" w:rsidRPr="00887FB5">
              <w:t>invoked methods</w:t>
            </w:r>
            <w:r w:rsidR="00887FB5">
              <w:t xml:space="preserve">, </w:t>
            </w:r>
            <w:r w:rsidR="00887FB5" w:rsidRPr="00887FB5">
              <w:t>process data</w:t>
            </w:r>
            <w:r w:rsidR="00887FB5">
              <w:t>, or status</w:t>
            </w:r>
            <w:r w:rsidR="00B6294C">
              <w:t xml:space="preserve"> resulting from the step</w:t>
            </w:r>
            <w:r w:rsidR="00171769">
              <w:t xml:space="preserve">. </w:t>
            </w:r>
            <w:r w:rsidR="00B6294C">
              <w:t>Also, c</w:t>
            </w:r>
            <w:r w:rsidR="00171769">
              <w:t xml:space="preserve">hecks are made along the way which result in either a </w:t>
            </w:r>
            <w:r w:rsidR="00F72FD9" w:rsidRPr="003B387B">
              <w:rPr>
                <w:b/>
                <w:color w:val="FFFFFF" w:themeColor="background1"/>
                <w:highlight w:val="darkGreen"/>
              </w:rPr>
              <w:t>[</w:t>
            </w:r>
            <w:proofErr w:type="spellStart"/>
            <w:r w:rsidR="00F72FD9" w:rsidRPr="003B387B">
              <w:rPr>
                <w:b/>
                <w:color w:val="FFFFFF" w:themeColor="background1"/>
                <w:highlight w:val="darkGreen"/>
              </w:rPr>
              <w:t>CheckSucceeded</w:t>
            </w:r>
            <w:proofErr w:type="spellEnd"/>
            <w:r w:rsidR="00F72FD9" w:rsidRPr="003B387B">
              <w:rPr>
                <w:b/>
                <w:color w:val="FFFFFF" w:themeColor="background1"/>
                <w:highlight w:val="darkGreen"/>
              </w:rPr>
              <w:t>]</w:t>
            </w:r>
            <w:r w:rsidR="00F72FD9">
              <w:t xml:space="preserve"> </w:t>
            </w:r>
            <w:r w:rsidR="00171769">
              <w:t xml:space="preserve">or </w:t>
            </w:r>
            <w:r w:rsidR="00F72FD9" w:rsidRPr="008552F6">
              <w:rPr>
                <w:b/>
                <w:color w:val="FFFFFF" w:themeColor="background1"/>
                <w:highlight w:val="red"/>
              </w:rPr>
              <w:t>[CheckFailed]</w:t>
            </w:r>
            <w:r w:rsidR="00F72FD9">
              <w:rPr>
                <w:b/>
                <w:color w:val="FFFFFF" w:themeColor="background1"/>
              </w:rPr>
              <w:t xml:space="preserve"> </w:t>
            </w:r>
            <w:proofErr w:type="gramStart"/>
            <w:r w:rsidR="00171769">
              <w:rPr>
                <w:bCs/>
              </w:rPr>
              <w:t>outcome</w:t>
            </w:r>
            <w:r w:rsidR="002A5A7D">
              <w:rPr>
                <w:bCs/>
              </w:rPr>
              <w:t>.</w:t>
            </w:r>
            <w:r w:rsidR="00F72FD9" w:rsidRPr="00F72FD9">
              <w:rPr>
                <w:bCs/>
                <w:color w:val="FFFFFF" w:themeColor="background1"/>
              </w:rPr>
              <w:t>.</w:t>
            </w:r>
            <w:proofErr w:type="gramEnd"/>
            <w:r w:rsidR="005B77A7">
              <w:rPr>
                <w:bCs/>
                <w:color w:val="FFFFFF" w:themeColor="background1"/>
              </w:rPr>
              <w:t xml:space="preserve"> </w:t>
            </w:r>
            <w:r w:rsidR="005B77A7" w:rsidRPr="009F3BF7">
              <w:rPr>
                <w:bCs/>
              </w:rPr>
              <w:t xml:space="preserve">The final result </w:t>
            </w:r>
            <w:r w:rsidR="00B6294C" w:rsidRPr="009F3BF7">
              <w:rPr>
                <w:bCs/>
              </w:rPr>
              <w:t xml:space="preserve">of the Test Case </w:t>
            </w:r>
            <w:r w:rsidR="001E3495" w:rsidRPr="009F3BF7">
              <w:rPr>
                <w:bCs/>
              </w:rPr>
              <w:t xml:space="preserve">could be a </w:t>
            </w:r>
            <w:r w:rsidR="001E3495" w:rsidRPr="009F3BF7">
              <w:rPr>
                <w:b/>
              </w:rPr>
              <w:t>[</w:t>
            </w:r>
            <w:proofErr w:type="spellStart"/>
            <w:r w:rsidR="001E3495" w:rsidRPr="009F3BF7">
              <w:rPr>
                <w:b/>
              </w:rPr>
              <w:t>TestPassed</w:t>
            </w:r>
            <w:proofErr w:type="spellEnd"/>
            <w:proofErr w:type="gramStart"/>
            <w:r w:rsidR="001E3495" w:rsidRPr="009F3BF7">
              <w:rPr>
                <w:b/>
              </w:rPr>
              <w:t>]</w:t>
            </w:r>
            <w:r w:rsidR="001E3495" w:rsidRPr="009F3BF7">
              <w:rPr>
                <w:bCs/>
              </w:rPr>
              <w:t xml:space="preserve">,  </w:t>
            </w:r>
            <w:r w:rsidR="001E3495" w:rsidRPr="008552F6">
              <w:rPr>
                <w:b/>
                <w:color w:val="FFFFFF" w:themeColor="background1"/>
                <w:highlight w:val="red"/>
              </w:rPr>
              <w:t>[</w:t>
            </w:r>
            <w:proofErr w:type="spellStart"/>
            <w:proofErr w:type="gramEnd"/>
            <w:r w:rsidR="001E3495" w:rsidRPr="008552F6">
              <w:rPr>
                <w:b/>
                <w:color w:val="FFFFFF" w:themeColor="background1"/>
                <w:highlight w:val="red"/>
              </w:rPr>
              <w:t>TestFailed</w:t>
            </w:r>
            <w:proofErr w:type="spellEnd"/>
            <w:r w:rsidR="001E3495" w:rsidRPr="008552F6">
              <w:rPr>
                <w:b/>
                <w:color w:val="FFFFFF" w:themeColor="background1"/>
                <w:highlight w:val="red"/>
              </w:rPr>
              <w:t>]</w:t>
            </w:r>
            <w:r w:rsidR="001E3495">
              <w:rPr>
                <w:bCs/>
                <w:color w:val="FFFFFF" w:themeColor="background1"/>
              </w:rPr>
              <w:t xml:space="preserve">, </w:t>
            </w:r>
            <w:r w:rsidR="001E3495" w:rsidRPr="009F3BF7">
              <w:rPr>
                <w:bCs/>
              </w:rPr>
              <w:t>or</w:t>
            </w:r>
            <w:r w:rsidR="001E3495">
              <w:rPr>
                <w:bCs/>
                <w:color w:val="FFFFFF" w:themeColor="background1"/>
              </w:rPr>
              <w:t xml:space="preserve"> </w:t>
            </w:r>
            <w:r w:rsidR="001E3495" w:rsidRPr="00BA04C7">
              <w:rPr>
                <w:b/>
                <w:bCs/>
                <w:color w:val="222A35" w:themeColor="text2" w:themeShade="80"/>
                <w:highlight w:val="yellow"/>
              </w:rPr>
              <w:t>[</w:t>
            </w:r>
            <w:proofErr w:type="spellStart"/>
            <w:r w:rsidR="001E3495" w:rsidRPr="00BA04C7">
              <w:rPr>
                <w:b/>
                <w:bCs/>
                <w:highlight w:val="yellow"/>
              </w:rPr>
              <w:t>TestInconclusive</w:t>
            </w:r>
            <w:proofErr w:type="spellEnd"/>
            <w:r w:rsidR="001E3495" w:rsidRPr="00BA04C7">
              <w:rPr>
                <w:b/>
                <w:bCs/>
                <w:color w:val="222A35" w:themeColor="text2" w:themeShade="80"/>
                <w:highlight w:val="yellow"/>
              </w:rPr>
              <w:t>]</w:t>
            </w:r>
            <w:r w:rsidR="001E3495" w:rsidRPr="009F3BF7">
              <w:rPr>
                <w:b/>
                <w:bCs/>
                <w:color w:val="0070C0"/>
              </w:rPr>
              <w:t xml:space="preserve"> </w:t>
            </w:r>
            <w:r w:rsidR="001E3495" w:rsidRPr="009F3BF7">
              <w:rPr>
                <w:bCs/>
              </w:rPr>
              <w:t>indication.</w:t>
            </w:r>
          </w:p>
        </w:tc>
      </w:tr>
      <w:tr w:rsidR="004C09AE" w14:paraId="39A324DF" w14:textId="77777777" w:rsidTr="00887FB5">
        <w:tc>
          <w:tcPr>
            <w:tcW w:w="1890" w:type="dxa"/>
          </w:tcPr>
          <w:p w14:paraId="2D93CB1A" w14:textId="5FD0C192" w:rsidR="004C09AE" w:rsidRDefault="004C09AE" w:rsidP="004C09AE">
            <w:pPr>
              <w:rPr>
                <w:b/>
              </w:rPr>
            </w:pPr>
            <w:r w:rsidRPr="001564A8">
              <w:rPr>
                <w:b/>
              </w:rPr>
              <w:lastRenderedPageBreak/>
              <w:t>Start Time</w:t>
            </w:r>
            <w:r>
              <w:t xml:space="preserve"> and </w:t>
            </w:r>
            <w:r w:rsidRPr="001564A8">
              <w:rPr>
                <w:b/>
              </w:rPr>
              <w:t>End Time</w:t>
            </w:r>
          </w:p>
        </w:tc>
        <w:tc>
          <w:tcPr>
            <w:tcW w:w="2880" w:type="dxa"/>
          </w:tcPr>
          <w:p w14:paraId="19E370CD" w14:textId="669EDE65" w:rsidR="004C09AE" w:rsidRDefault="004C09AE" w:rsidP="004C09AE">
            <w:r>
              <w:t>Exposes the overall duration of Test Case execution.</w:t>
            </w:r>
          </w:p>
        </w:tc>
        <w:tc>
          <w:tcPr>
            <w:tcW w:w="5220" w:type="dxa"/>
          </w:tcPr>
          <w:p w14:paraId="456B1F78" w14:textId="67B35D0E" w:rsidR="004C09AE" w:rsidRDefault="004C09AE" w:rsidP="004C09AE">
            <w:pPr>
              <w:pStyle w:val="ListParagraph"/>
              <w:ind w:left="0"/>
              <w:contextualSpacing w:val="0"/>
            </w:pPr>
            <w:r>
              <w:t>Appears</w:t>
            </w:r>
            <w:r w:rsidR="00610B21">
              <w:t xml:space="preserve"> </w:t>
            </w:r>
            <w:r>
              <w:t xml:space="preserve">in the </w:t>
            </w:r>
            <w:r w:rsidR="00610B21">
              <w:t>upper left</w:t>
            </w:r>
            <w:r>
              <w:t xml:space="preserve">-hand </w:t>
            </w:r>
            <w:r w:rsidR="00610B21">
              <w:t xml:space="preserve">sector of the Test details </w:t>
            </w:r>
            <w:proofErr w:type="gramStart"/>
            <w:r w:rsidR="00610B21">
              <w:t>pane</w:t>
            </w:r>
            <w:proofErr w:type="gramEnd"/>
            <w:r w:rsidR="00610B21">
              <w:t xml:space="preserve"> of the </w:t>
            </w:r>
            <w:r w:rsidR="00610B21" w:rsidRPr="00610B21">
              <w:rPr>
                <w:b/>
                <w:bCs/>
              </w:rPr>
              <w:t>View Results</w:t>
            </w:r>
            <w:r w:rsidR="00610B21">
              <w:t xml:space="preserve"> page</w:t>
            </w:r>
            <w:r>
              <w:t xml:space="preserve"> for </w:t>
            </w:r>
            <w:r w:rsidR="00610B21">
              <w:t xml:space="preserve">each </w:t>
            </w:r>
            <w:r>
              <w:t xml:space="preserve">selected Test Case in </w:t>
            </w:r>
            <w:r w:rsidR="009227C3">
              <w:t>every</w:t>
            </w:r>
            <w:r>
              <w:t xml:space="preserve"> results category.</w:t>
            </w:r>
          </w:p>
        </w:tc>
      </w:tr>
      <w:tr w:rsidR="008813D8" w14:paraId="071631D2" w14:textId="77777777" w:rsidTr="00887FB5">
        <w:tc>
          <w:tcPr>
            <w:tcW w:w="1890" w:type="dxa"/>
          </w:tcPr>
          <w:p w14:paraId="2EC8ED64" w14:textId="565172F5" w:rsidR="008813D8" w:rsidRPr="00653F74" w:rsidRDefault="00D20B87" w:rsidP="00730F0E">
            <w:pPr>
              <w:rPr>
                <w:b/>
                <w:bCs/>
              </w:rPr>
            </w:pPr>
            <w:r w:rsidRPr="00653F74">
              <w:rPr>
                <w:b/>
                <w:bCs/>
              </w:rPr>
              <w:t>Filtered Test Case context</w:t>
            </w:r>
            <w:r w:rsidR="00E17BEF" w:rsidRPr="00653F74">
              <w:rPr>
                <w:b/>
                <w:bCs/>
              </w:rPr>
              <w:t>s</w:t>
            </w:r>
          </w:p>
        </w:tc>
        <w:tc>
          <w:tcPr>
            <w:tcW w:w="2880" w:type="dxa"/>
          </w:tcPr>
          <w:p w14:paraId="6D47EA4B" w14:textId="03A142C3" w:rsidR="008813D8" w:rsidRDefault="00D20B87" w:rsidP="00730F0E">
            <w:r>
              <w:t xml:space="preserve">Consists of </w:t>
            </w:r>
            <w:r w:rsidR="00A35710">
              <w:t xml:space="preserve">the results for </w:t>
            </w:r>
            <w:r>
              <w:t>specific</w:t>
            </w:r>
            <w:r w:rsidR="00A35710">
              <w:t>ally chosen</w:t>
            </w:r>
            <w:r>
              <w:t xml:space="preserve"> Test Case</w:t>
            </w:r>
            <w:r w:rsidR="00A35710">
              <w:t xml:space="preserve">s either from Test Case configuration on the </w:t>
            </w:r>
            <w:r w:rsidR="00A35710" w:rsidRPr="00412BE7">
              <w:rPr>
                <w:b/>
                <w:bCs/>
              </w:rPr>
              <w:t>Filter Test Cases</w:t>
            </w:r>
            <w:r w:rsidR="00A35710">
              <w:t xml:space="preserve"> page of the </w:t>
            </w:r>
            <w:r w:rsidR="00A35710" w:rsidRPr="00412BE7">
              <w:rPr>
                <w:b/>
                <w:bCs/>
              </w:rPr>
              <w:t>PTM Service</w:t>
            </w:r>
            <w:r w:rsidR="00A35710">
              <w:t xml:space="preserve"> UI, or from Test Case filtering on the </w:t>
            </w:r>
            <w:r w:rsidR="00A35710" w:rsidRPr="00E17BEF">
              <w:rPr>
                <w:b/>
                <w:bCs/>
              </w:rPr>
              <w:t>View Results</w:t>
            </w:r>
            <w:r w:rsidR="00A35710">
              <w:t xml:space="preserve"> page of the </w:t>
            </w:r>
            <w:r w:rsidR="00A35710" w:rsidRPr="00E17BEF">
              <w:rPr>
                <w:b/>
                <w:bCs/>
              </w:rPr>
              <w:t>PTM Service</w:t>
            </w:r>
            <w:r w:rsidR="00A35710">
              <w:t xml:space="preserve"> where the </w:t>
            </w:r>
            <w:r w:rsidR="00A35710" w:rsidRPr="00E17BEF">
              <w:rPr>
                <w:b/>
                <w:bCs/>
              </w:rPr>
              <w:t>Passed</w:t>
            </w:r>
            <w:r w:rsidR="00A35710">
              <w:t xml:space="preserve">, </w:t>
            </w:r>
            <w:r w:rsidR="00A35710" w:rsidRPr="00E17BEF">
              <w:rPr>
                <w:b/>
                <w:bCs/>
              </w:rPr>
              <w:t>Failed</w:t>
            </w:r>
            <w:r w:rsidR="00A35710">
              <w:t xml:space="preserve">, or </w:t>
            </w:r>
            <w:r w:rsidR="00A35710" w:rsidRPr="00E17BEF">
              <w:rPr>
                <w:b/>
                <w:bCs/>
              </w:rPr>
              <w:t>Inconclusive</w:t>
            </w:r>
            <w:r w:rsidR="00A35710">
              <w:t xml:space="preserve"> results categories are filtered </w:t>
            </w:r>
            <w:r w:rsidR="00CD2912">
              <w:t>by</w:t>
            </w:r>
            <w:r w:rsidR="00A35710">
              <w:t xml:space="preserve"> keyword </w:t>
            </w:r>
            <w:r w:rsidR="00CD2912">
              <w:t xml:space="preserve">searches </w:t>
            </w:r>
            <w:r w:rsidR="00A35710">
              <w:t xml:space="preserve">that </w:t>
            </w:r>
            <w:r w:rsidR="00A90C1A">
              <w:t>expose only test results that are associated with the chosen keyword</w:t>
            </w:r>
            <w:r w:rsidR="008813D8">
              <w:t>.</w:t>
            </w:r>
          </w:p>
        </w:tc>
        <w:tc>
          <w:tcPr>
            <w:tcW w:w="5220" w:type="dxa"/>
          </w:tcPr>
          <w:p w14:paraId="7CA0A6B9" w14:textId="3A9A96BF" w:rsidR="00CD2912" w:rsidRDefault="00E31D7E" w:rsidP="008813D8">
            <w:r>
              <w:t xml:space="preserve">You will need to generate these </w:t>
            </w:r>
            <w:r w:rsidR="008813D8">
              <w:t>results display configuration</w:t>
            </w:r>
            <w:r>
              <w:t>s</w:t>
            </w:r>
            <w:r w:rsidR="00794B2F">
              <w:t xml:space="preserve"> by: </w:t>
            </w:r>
          </w:p>
          <w:p w14:paraId="654E825C" w14:textId="67BC4149" w:rsidR="00860967" w:rsidRDefault="00CD2912" w:rsidP="000C7978">
            <w:pPr>
              <w:pStyle w:val="ListParagraph"/>
              <w:numPr>
                <w:ilvl w:val="0"/>
                <w:numId w:val="39"/>
              </w:numPr>
              <w:ind w:left="360"/>
            </w:pPr>
            <w:r>
              <w:t xml:space="preserve">Filtering based on </w:t>
            </w:r>
            <w:r w:rsidR="00794B2F">
              <w:t xml:space="preserve">the </w:t>
            </w:r>
            <w:r w:rsidR="00DC0692">
              <w:t xml:space="preserve">selection of Test Cases that return a specific set of Test Case results </w:t>
            </w:r>
            <w:r w:rsidR="00746533">
              <w:t>to</w:t>
            </w:r>
            <w:r w:rsidR="00DC0692">
              <w:t xml:space="preserve"> target a particular SMB operation, </w:t>
            </w:r>
            <w:r w:rsidR="00794B2F">
              <w:t>process, dialect</w:t>
            </w:r>
            <w:r w:rsidR="007161AD">
              <w:t>, or other function</w:t>
            </w:r>
            <w:r w:rsidR="00DC0692">
              <w:t>.</w:t>
            </w:r>
            <w:r w:rsidR="00C62DC1">
              <w:t xml:space="preserve"> For example, you can review Test Case functions</w:t>
            </w:r>
            <w:r w:rsidR="00DB4CC3">
              <w:t xml:space="preserve">, as cited immediately below, </w:t>
            </w:r>
            <w:r w:rsidR="00C62DC1">
              <w:t xml:space="preserve">and choose to target the Cases that are likely to return </w:t>
            </w:r>
            <w:r w:rsidR="00860967">
              <w:t xml:space="preserve">your </w:t>
            </w:r>
            <w:r w:rsidR="00C62DC1">
              <w:t>data of interest.</w:t>
            </w:r>
            <w:r w:rsidR="00860967">
              <w:t xml:space="preserve"> </w:t>
            </w:r>
          </w:p>
          <w:p w14:paraId="6CBA3A19" w14:textId="77777777" w:rsidR="0045065C" w:rsidRDefault="0045065C" w:rsidP="0045065C">
            <w:pPr>
              <w:pStyle w:val="NormalLineSpacing"/>
            </w:pPr>
          </w:p>
          <w:p w14:paraId="4D748134" w14:textId="6323BA98" w:rsidR="00CD2912" w:rsidRDefault="00860967" w:rsidP="00860967">
            <w:pPr>
              <w:pStyle w:val="ListParagraph"/>
              <w:ind w:left="360"/>
            </w:pPr>
            <w:r w:rsidRPr="00860967">
              <w:rPr>
                <w:b/>
                <w:bCs/>
              </w:rPr>
              <w:t>To learn more</w:t>
            </w:r>
            <w:r>
              <w:t xml:space="preserve"> about Test Case functions, see </w:t>
            </w:r>
            <w:hyperlink r:id="rId67" w:history="1">
              <w:r w:rsidRPr="00A5448E">
                <w:rPr>
                  <w:rStyle w:val="Hyperlink"/>
                  <w:lang w:val="en"/>
                </w:rPr>
                <w:t>File Server Protocol Family Test Design Specification</w:t>
              </w:r>
            </w:hyperlink>
            <w:r>
              <w:rPr>
                <w:rStyle w:val="Hyperlink"/>
                <w:lang w:val="en"/>
              </w:rPr>
              <w:t xml:space="preserve"> </w:t>
            </w:r>
            <w:r w:rsidR="003D0222">
              <w:t xml:space="preserve">or read the opening </w:t>
            </w:r>
            <w:r w:rsidR="003D0222" w:rsidRPr="00746533">
              <w:rPr>
                <w:b/>
                <w:bCs/>
              </w:rPr>
              <w:t>[Comment]</w:t>
            </w:r>
            <w:r w:rsidR="003D0222">
              <w:t xml:space="preserve"> tag in </w:t>
            </w:r>
            <w:r w:rsidR="00DB4CC3">
              <w:t xml:space="preserve">the </w:t>
            </w:r>
            <w:r w:rsidR="003D0222">
              <w:t xml:space="preserve">Test Case </w:t>
            </w:r>
            <w:r w:rsidR="00746533">
              <w:t>output</w:t>
            </w:r>
            <w:r w:rsidR="003D0222">
              <w:t xml:space="preserve"> on the </w:t>
            </w:r>
            <w:r w:rsidR="003D0222" w:rsidRPr="00746533">
              <w:rPr>
                <w:b/>
                <w:bCs/>
              </w:rPr>
              <w:t>View Results</w:t>
            </w:r>
            <w:r w:rsidR="003D0222">
              <w:t xml:space="preserve"> page of the </w:t>
            </w:r>
            <w:r w:rsidR="003D0222" w:rsidRPr="00746533">
              <w:rPr>
                <w:b/>
                <w:bCs/>
              </w:rPr>
              <w:t>PTM Service</w:t>
            </w:r>
            <w:r w:rsidR="003D0222">
              <w:t>.</w:t>
            </w:r>
            <w:r>
              <w:t xml:space="preserve"> </w:t>
            </w:r>
          </w:p>
          <w:p w14:paraId="2785FFA3" w14:textId="77777777" w:rsidR="00CD2912" w:rsidRDefault="00CD2912" w:rsidP="009149A0">
            <w:pPr>
              <w:pStyle w:val="NormalLineSpacing"/>
            </w:pPr>
          </w:p>
          <w:p w14:paraId="08DD200C" w14:textId="7A617B97" w:rsidR="00412BE7" w:rsidRDefault="00CD2912" w:rsidP="000C7978">
            <w:pPr>
              <w:pStyle w:val="ListParagraph"/>
              <w:numPr>
                <w:ilvl w:val="0"/>
                <w:numId w:val="39"/>
              </w:numPr>
              <w:ind w:left="360"/>
            </w:pPr>
            <w:r>
              <w:t>F</w:t>
            </w:r>
            <w:r w:rsidR="008813D8">
              <w:t xml:space="preserve">iltering based on common </w:t>
            </w:r>
            <w:r w:rsidR="00E31D7E">
              <w:t xml:space="preserve">process or </w:t>
            </w:r>
            <w:r>
              <w:t xml:space="preserve">SMB </w:t>
            </w:r>
            <w:r w:rsidR="00E31D7E">
              <w:t xml:space="preserve">operation </w:t>
            </w:r>
            <w:r w:rsidR="008813D8">
              <w:t xml:space="preserve">names </w:t>
            </w:r>
            <w:r>
              <w:t xml:space="preserve">serving as search terms </w:t>
            </w:r>
            <w:r w:rsidR="008813D8">
              <w:t xml:space="preserve">that can identify </w:t>
            </w:r>
            <w:r w:rsidR="00BD17FA">
              <w:t xml:space="preserve">related </w:t>
            </w:r>
            <w:r w:rsidR="008813D8">
              <w:t>Test Cases</w:t>
            </w:r>
            <w:r w:rsidR="00BD17FA">
              <w:t xml:space="preserve"> to target</w:t>
            </w:r>
            <w:r w:rsidR="008813D8">
              <w:t>.</w:t>
            </w:r>
            <w:r w:rsidR="00BD17FA">
              <w:t xml:space="preserve"> For example, </w:t>
            </w:r>
            <w:r w:rsidR="00794B2F">
              <w:t>look</w:t>
            </w:r>
            <w:r w:rsidR="00BD17FA">
              <w:t xml:space="preserve"> at some of the </w:t>
            </w:r>
            <w:commentRangeStart w:id="602"/>
            <w:commentRangeStart w:id="603"/>
            <w:r w:rsidR="00BD17FA" w:rsidRPr="006269F1">
              <w:rPr>
                <w:b/>
                <w:bCs/>
              </w:rPr>
              <w:t>SMB 2</w:t>
            </w:r>
            <w:ins w:id="604" w:author="Abiodun Aremu" w:date="2023-08-31T12:48:00Z">
              <w:r w:rsidR="00DD1DD9">
                <w:rPr>
                  <w:b/>
                  <w:bCs/>
                </w:rPr>
                <w:t xml:space="preserve"> and SMB</w:t>
              </w:r>
            </w:ins>
            <w:del w:id="605" w:author="Abiodun Aremu" w:date="2023-08-31T12:48:00Z">
              <w:r w:rsidR="00BD17FA" w:rsidRPr="006269F1" w:rsidDel="00DD1DD9">
                <w:rPr>
                  <w:b/>
                  <w:bCs/>
                </w:rPr>
                <w:delText>&amp;</w:delText>
              </w:r>
            </w:del>
            <w:r w:rsidR="00BD17FA" w:rsidRPr="006269F1">
              <w:rPr>
                <w:b/>
                <w:bCs/>
              </w:rPr>
              <w:t>3</w:t>
            </w:r>
            <w:commentRangeEnd w:id="602"/>
            <w:r w:rsidR="00794B2F">
              <w:rPr>
                <w:rStyle w:val="CommentReference"/>
              </w:rPr>
              <w:commentReference w:id="602"/>
            </w:r>
            <w:commentRangeEnd w:id="603"/>
            <w:r w:rsidR="00DD1DD9">
              <w:rPr>
                <w:rStyle w:val="CommentReference"/>
              </w:rPr>
              <w:commentReference w:id="603"/>
            </w:r>
            <w:r w:rsidR="00BD17FA" w:rsidRPr="00BD17FA">
              <w:t xml:space="preserve"> </w:t>
            </w:r>
            <w:proofErr w:type="spellStart"/>
            <w:r w:rsidR="00BD17FA" w:rsidRPr="00BD17FA">
              <w:t>subnodes</w:t>
            </w:r>
            <w:proofErr w:type="spellEnd"/>
            <w:r w:rsidR="00BD17FA" w:rsidRPr="00BD17FA">
              <w:t xml:space="preserve"> on the </w:t>
            </w:r>
            <w:r w:rsidR="00BD17FA" w:rsidRPr="009149A0">
              <w:rPr>
                <w:b/>
                <w:bCs/>
              </w:rPr>
              <w:t>Filter Test Cases</w:t>
            </w:r>
            <w:r w:rsidR="00BD17FA" w:rsidRPr="00BD17FA">
              <w:t xml:space="preserve"> page of the </w:t>
            </w:r>
            <w:r w:rsidR="00BD17FA" w:rsidRPr="009149A0">
              <w:rPr>
                <w:b/>
                <w:bCs/>
              </w:rPr>
              <w:t>PTM Service</w:t>
            </w:r>
            <w:r w:rsidR="00BD17FA" w:rsidRPr="00BD17FA">
              <w:t xml:space="preserve"> UI for methods</w:t>
            </w:r>
            <w:r w:rsidR="009149A0">
              <w:t xml:space="preserve">, categories, </w:t>
            </w:r>
            <w:r w:rsidR="00BD17FA" w:rsidRPr="00BD17FA">
              <w:t xml:space="preserve">and </w:t>
            </w:r>
            <w:r w:rsidR="00AA2351">
              <w:t>functions</w:t>
            </w:r>
            <w:r w:rsidR="00BD17FA" w:rsidRPr="00BD17FA">
              <w:t xml:space="preserve"> you can use as a </w:t>
            </w:r>
            <w:r w:rsidR="009149A0">
              <w:t xml:space="preserve">search </w:t>
            </w:r>
            <w:r w:rsidR="00BD17FA" w:rsidRPr="00BD17FA">
              <w:t>filter</w:t>
            </w:r>
            <w:r w:rsidR="00AA2351">
              <w:t>,</w:t>
            </w:r>
            <w:r w:rsidR="00BD17FA">
              <w:t xml:space="preserve"> such as </w:t>
            </w:r>
            <w:r w:rsidR="00BD17FA" w:rsidRPr="009149A0">
              <w:rPr>
                <w:b/>
                <w:bCs/>
              </w:rPr>
              <w:t>Negotiate</w:t>
            </w:r>
            <w:r w:rsidR="00BD17FA">
              <w:t xml:space="preserve">, </w:t>
            </w:r>
            <w:r w:rsidR="00BD17FA" w:rsidRPr="009149A0">
              <w:rPr>
                <w:b/>
                <w:bCs/>
              </w:rPr>
              <w:t>Credit</w:t>
            </w:r>
            <w:r w:rsidR="00BD17FA">
              <w:t xml:space="preserve">, </w:t>
            </w:r>
            <w:r w:rsidR="00BD17FA" w:rsidRPr="009149A0">
              <w:rPr>
                <w:b/>
                <w:bCs/>
              </w:rPr>
              <w:t>Replay</w:t>
            </w:r>
            <w:r w:rsidR="00BD17FA">
              <w:t xml:space="preserve">, </w:t>
            </w:r>
            <w:r w:rsidR="00BD17FA" w:rsidRPr="009149A0">
              <w:rPr>
                <w:b/>
                <w:bCs/>
              </w:rPr>
              <w:t>Signing</w:t>
            </w:r>
            <w:r w:rsidR="00BD17FA">
              <w:t xml:space="preserve">, or </w:t>
            </w:r>
            <w:r w:rsidR="00BD17FA" w:rsidRPr="009149A0">
              <w:rPr>
                <w:b/>
                <w:bCs/>
              </w:rPr>
              <w:t>Encryption</w:t>
            </w:r>
            <w:r w:rsidR="00BD17FA">
              <w:t>.</w:t>
            </w:r>
          </w:p>
          <w:p w14:paraId="3D8A6A0A" w14:textId="77777777" w:rsidR="00412BE7" w:rsidRDefault="00412BE7" w:rsidP="00AA2351">
            <w:pPr>
              <w:pStyle w:val="NormalLineSpacing"/>
              <w:ind w:left="0"/>
            </w:pPr>
          </w:p>
          <w:p w14:paraId="7AF43EB2" w14:textId="41F14661" w:rsidR="008813D8" w:rsidRDefault="009149A0" w:rsidP="008813D8">
            <w:r>
              <w:t>The results a</w:t>
            </w:r>
            <w:r w:rsidR="008813D8">
              <w:t xml:space="preserve">ppear automatically </w:t>
            </w:r>
            <w:r>
              <w:t xml:space="preserve">after the </w:t>
            </w:r>
            <w:r w:rsidR="008813D8">
              <w:t>filtering is applied.</w:t>
            </w:r>
          </w:p>
        </w:tc>
      </w:tr>
      <w:tr w:rsidR="00746533" w14:paraId="13C7D84D" w14:textId="77777777" w:rsidTr="00887FB5">
        <w:tc>
          <w:tcPr>
            <w:tcW w:w="1890" w:type="dxa"/>
          </w:tcPr>
          <w:p w14:paraId="6F5A79BF" w14:textId="79C1D44E" w:rsidR="00746533" w:rsidRPr="00653F74" w:rsidRDefault="00746533" w:rsidP="00730F0E">
            <w:pPr>
              <w:rPr>
                <w:b/>
                <w:bCs/>
              </w:rPr>
            </w:pPr>
            <w:r>
              <w:rPr>
                <w:b/>
                <w:bCs/>
              </w:rPr>
              <w:t>Status Category results</w:t>
            </w:r>
          </w:p>
        </w:tc>
        <w:tc>
          <w:tcPr>
            <w:tcW w:w="2880" w:type="dxa"/>
          </w:tcPr>
          <w:p w14:paraId="7CFD751E" w14:textId="762D37E5" w:rsidR="00746533" w:rsidRDefault="00746533" w:rsidP="00730F0E">
            <w:r>
              <w:t xml:space="preserve">Target the Test Cases </w:t>
            </w:r>
            <w:r w:rsidR="00BC1761">
              <w:t xml:space="preserve">of </w:t>
            </w:r>
            <w:r w:rsidRPr="00746533">
              <w:rPr>
                <w:b/>
                <w:bCs/>
              </w:rPr>
              <w:t>Failed</w:t>
            </w:r>
            <w:r>
              <w:t xml:space="preserve"> and </w:t>
            </w:r>
            <w:r w:rsidRPr="00746533">
              <w:rPr>
                <w:b/>
                <w:bCs/>
              </w:rPr>
              <w:t>Inconclusive</w:t>
            </w:r>
            <w:r>
              <w:t xml:space="preserve"> status.</w:t>
            </w:r>
          </w:p>
        </w:tc>
        <w:tc>
          <w:tcPr>
            <w:tcW w:w="5220" w:type="dxa"/>
          </w:tcPr>
          <w:p w14:paraId="147B8F5C" w14:textId="77777777" w:rsidR="00746533" w:rsidRDefault="0023200D" w:rsidP="008813D8">
            <w:r>
              <w:t xml:space="preserve">Review these Test Cases </w:t>
            </w:r>
            <w:r w:rsidR="00BC1761">
              <w:t xml:space="preserve">in detail to determine where failures or inconclusive results may have occurred. Use the </w:t>
            </w:r>
            <w:r w:rsidR="00BC1761" w:rsidRPr="00BC1761">
              <w:rPr>
                <w:b/>
                <w:bCs/>
              </w:rPr>
              <w:t>Help</w:t>
            </w:r>
            <w:r w:rsidR="00BC1761">
              <w:t xml:space="preserve"> and </w:t>
            </w:r>
            <w:r w:rsidR="00BC1761" w:rsidRPr="00BC1761">
              <w:rPr>
                <w:b/>
                <w:bCs/>
              </w:rPr>
              <w:t>Contact Us</w:t>
            </w:r>
            <w:r w:rsidR="00BC1761">
              <w:t xml:space="preserve"> features on the ribbon of the </w:t>
            </w:r>
            <w:r w:rsidR="00BC1761" w:rsidRPr="00BC1761">
              <w:rPr>
                <w:b/>
                <w:bCs/>
              </w:rPr>
              <w:t>PTM Service</w:t>
            </w:r>
            <w:r w:rsidR="00BC1761">
              <w:t xml:space="preserve"> for assistance if necessary.</w:t>
            </w:r>
          </w:p>
          <w:p w14:paraId="2282ECEC" w14:textId="6FB49CC4" w:rsidR="00AA2351" w:rsidRDefault="00AA2351" w:rsidP="008813D8">
            <w:r>
              <w:lastRenderedPageBreak/>
              <w:t xml:space="preserve">It is recommended that you </w:t>
            </w:r>
            <w:r w:rsidR="00794B2F">
              <w:t>carefully follow</w:t>
            </w:r>
            <w:r>
              <w:t xml:space="preserve"> </w:t>
            </w:r>
            <w:proofErr w:type="gramStart"/>
            <w:r w:rsidR="00C97757">
              <w:t xml:space="preserve">all </w:t>
            </w:r>
            <w:r w:rsidR="00794B2F">
              <w:t>of</w:t>
            </w:r>
            <w:proofErr w:type="gramEnd"/>
            <w:r w:rsidR="00794B2F">
              <w:t xml:space="preserve"> </w:t>
            </w:r>
            <w:r w:rsidR="00C97757">
              <w:t xml:space="preserve">the steps and processes that </w:t>
            </w:r>
            <w:proofErr w:type="gramStart"/>
            <w:r w:rsidR="00C97757">
              <w:t>led up</w:t>
            </w:r>
            <w:proofErr w:type="gramEnd"/>
            <w:r w:rsidR="00C97757">
              <w:t xml:space="preserve"> to the failure or inconclusive result for clues as to the cause of the result in question.</w:t>
            </w:r>
          </w:p>
        </w:tc>
      </w:tr>
      <w:tr w:rsidR="008016E7" w14:paraId="09605D48" w14:textId="77777777" w:rsidTr="00887FB5">
        <w:tc>
          <w:tcPr>
            <w:tcW w:w="1890" w:type="dxa"/>
          </w:tcPr>
          <w:p w14:paraId="1A1F47A8" w14:textId="63B59E34" w:rsidR="008016E7" w:rsidRPr="00653F74" w:rsidRDefault="007F1E29" w:rsidP="00730F0E">
            <w:pPr>
              <w:rPr>
                <w:b/>
                <w:bCs/>
              </w:rPr>
            </w:pPr>
            <w:r w:rsidRPr="00653F74">
              <w:rPr>
                <w:b/>
                <w:bCs/>
              </w:rPr>
              <w:lastRenderedPageBreak/>
              <w:t>Debug output</w:t>
            </w:r>
            <w:r w:rsidR="00126647" w:rsidRPr="00653F74">
              <w:rPr>
                <w:b/>
                <w:bCs/>
              </w:rPr>
              <w:t xml:space="preserve"> data</w:t>
            </w:r>
          </w:p>
        </w:tc>
        <w:tc>
          <w:tcPr>
            <w:tcW w:w="2880" w:type="dxa"/>
          </w:tcPr>
          <w:p w14:paraId="3D0CB9AB" w14:textId="488A43AB" w:rsidR="008016E7" w:rsidRDefault="007F1E29" w:rsidP="00730F0E">
            <w:r w:rsidRPr="007F1E29">
              <w:t>Informati</w:t>
            </w:r>
            <w:r w:rsidR="00545699">
              <w:t>ve data</w:t>
            </w:r>
            <w:r w:rsidRPr="007F1E29">
              <w:t xml:space="preserve"> </w:t>
            </w:r>
            <w:r>
              <w:t xml:space="preserve">that is </w:t>
            </w:r>
            <w:r w:rsidR="00844BF6">
              <w:t>labeled with</w:t>
            </w:r>
            <w:r w:rsidR="00545699">
              <w:t xml:space="preserve"> tags</w:t>
            </w:r>
            <w:r w:rsidR="0028349B">
              <w:t>, for identifying the processes, methods, or status that results from the incremental execution of test steps.</w:t>
            </w:r>
          </w:p>
        </w:tc>
        <w:tc>
          <w:tcPr>
            <w:tcW w:w="5220" w:type="dxa"/>
          </w:tcPr>
          <w:p w14:paraId="1ACDF4FC" w14:textId="74B0BED7" w:rsidR="008016E7" w:rsidRDefault="007F1E29" w:rsidP="00730F0E">
            <w:r>
              <w:t>Includes data tha</w:t>
            </w:r>
            <w:r w:rsidR="00E40DE1">
              <w:t xml:space="preserve">t </w:t>
            </w:r>
            <w:proofErr w:type="gramStart"/>
            <w:r w:rsidR="00E40DE1">
              <w:t>displays</w:t>
            </w:r>
            <w:proofErr w:type="gramEnd"/>
            <w:r w:rsidR="00E40DE1">
              <w:t xml:space="preserve"> </w:t>
            </w:r>
            <w:r>
              <w:t xml:space="preserve">in </w:t>
            </w:r>
            <w:r w:rsidR="00E40DE1">
              <w:t xml:space="preserve">information </w:t>
            </w:r>
            <w:r>
              <w:t>tags</w:t>
            </w:r>
            <w:r w:rsidR="00BA04C7">
              <w:t xml:space="preserve">, with some </w:t>
            </w:r>
            <w:r w:rsidR="00794B2F">
              <w:t xml:space="preserve">that are </w:t>
            </w:r>
            <w:r w:rsidR="00BA04C7">
              <w:t xml:space="preserve">color-coded </w:t>
            </w:r>
            <w:r w:rsidR="007B0D61">
              <w:t>to</w:t>
            </w:r>
            <w:r w:rsidR="00BA04C7">
              <w:t xml:space="preserve"> emphasi</w:t>
            </w:r>
            <w:r w:rsidR="007B0D61">
              <w:t>ze a</w:t>
            </w:r>
            <w:r w:rsidR="007D4037">
              <w:t xml:space="preserve"> certai</w:t>
            </w:r>
            <w:r w:rsidR="007B0D61">
              <w:t>n outcome</w:t>
            </w:r>
            <w:r w:rsidR="00BA04C7">
              <w:t>,</w:t>
            </w:r>
            <w:r>
              <w:t xml:space="preserve"> </w:t>
            </w:r>
            <w:r w:rsidR="00BA04C7">
              <w:t xml:space="preserve">as </w:t>
            </w:r>
            <w:r w:rsidR="00E40DE1">
              <w:t>follow</w:t>
            </w:r>
            <w:r w:rsidR="00BA04C7">
              <w:t>s</w:t>
            </w:r>
            <w:r w:rsidR="00E40DE1">
              <w:t>:</w:t>
            </w:r>
          </w:p>
          <w:p w14:paraId="4E2B2489" w14:textId="6BBEEA00" w:rsidR="007F1E29" w:rsidRPr="00E40DE1" w:rsidRDefault="007F1E29" w:rsidP="000C7978">
            <w:pPr>
              <w:pStyle w:val="ListParagraph"/>
              <w:numPr>
                <w:ilvl w:val="0"/>
                <w:numId w:val="17"/>
              </w:numPr>
              <w:ind w:left="606" w:hanging="246"/>
              <w:contextualSpacing w:val="0"/>
              <w:rPr>
                <w:b/>
              </w:rPr>
            </w:pPr>
            <w:r w:rsidRPr="00E40DE1">
              <w:rPr>
                <w:b/>
              </w:rPr>
              <w:t>[</w:t>
            </w:r>
            <w:proofErr w:type="spellStart"/>
            <w:r w:rsidRPr="00E40DE1">
              <w:rPr>
                <w:b/>
              </w:rPr>
              <w:t>TestInProgress</w:t>
            </w:r>
            <w:proofErr w:type="spellEnd"/>
            <w:r w:rsidRPr="00E40DE1">
              <w:rPr>
                <w:b/>
              </w:rPr>
              <w:t>]</w:t>
            </w:r>
          </w:p>
          <w:p w14:paraId="643AE2A9" w14:textId="31D8F86B" w:rsidR="007F1E29" w:rsidRPr="00E40DE1" w:rsidRDefault="007F1E29" w:rsidP="000C7978">
            <w:pPr>
              <w:pStyle w:val="ListParagraph"/>
              <w:numPr>
                <w:ilvl w:val="0"/>
                <w:numId w:val="17"/>
              </w:numPr>
              <w:ind w:left="606" w:hanging="246"/>
              <w:contextualSpacing w:val="0"/>
              <w:rPr>
                <w:b/>
              </w:rPr>
            </w:pPr>
            <w:r w:rsidRPr="00E40DE1">
              <w:rPr>
                <w:b/>
              </w:rPr>
              <w:t>[Comment]</w:t>
            </w:r>
          </w:p>
          <w:p w14:paraId="1CE831C5" w14:textId="34429CA4" w:rsidR="007F1E29" w:rsidRDefault="007F1E29" w:rsidP="000C7978">
            <w:pPr>
              <w:pStyle w:val="ListParagraph"/>
              <w:numPr>
                <w:ilvl w:val="0"/>
                <w:numId w:val="17"/>
              </w:numPr>
              <w:ind w:left="606" w:hanging="246"/>
              <w:contextualSpacing w:val="0"/>
              <w:rPr>
                <w:b/>
              </w:rPr>
            </w:pPr>
            <w:r w:rsidRPr="00E40DE1">
              <w:rPr>
                <w:b/>
              </w:rPr>
              <w:t>[Debug]</w:t>
            </w:r>
          </w:p>
          <w:p w14:paraId="02CA7AA7" w14:textId="506B4278" w:rsidR="00B11C3B" w:rsidRPr="00B26456" w:rsidRDefault="00B11C3B" w:rsidP="000C7978">
            <w:pPr>
              <w:pStyle w:val="ListParagraph"/>
              <w:numPr>
                <w:ilvl w:val="0"/>
                <w:numId w:val="17"/>
              </w:numPr>
              <w:ind w:left="606" w:hanging="246"/>
              <w:contextualSpacing w:val="0"/>
              <w:rPr>
                <w:b/>
              </w:rPr>
            </w:pPr>
            <w:r w:rsidRPr="008552F6">
              <w:rPr>
                <w:b/>
                <w:color w:val="FFFFFF" w:themeColor="background1"/>
                <w:highlight w:val="red"/>
              </w:rPr>
              <w:t>[CheckFailed]</w:t>
            </w:r>
          </w:p>
          <w:p w14:paraId="3DE1D14E" w14:textId="45E44470" w:rsidR="00B26456" w:rsidRPr="00E40DE1" w:rsidRDefault="00B26456" w:rsidP="000C7978">
            <w:pPr>
              <w:pStyle w:val="ListParagraph"/>
              <w:numPr>
                <w:ilvl w:val="0"/>
                <w:numId w:val="17"/>
              </w:numPr>
              <w:ind w:left="606" w:hanging="246"/>
              <w:contextualSpacing w:val="0"/>
              <w:rPr>
                <w:b/>
              </w:rPr>
            </w:pPr>
            <w:r w:rsidRPr="001B064A">
              <w:rPr>
                <w:b/>
                <w:bCs/>
                <w:highlight w:val="yellow"/>
              </w:rPr>
              <w:t>[</w:t>
            </w:r>
            <w:proofErr w:type="spellStart"/>
            <w:r w:rsidRPr="00B26456">
              <w:rPr>
                <w:b/>
                <w:bCs/>
                <w:highlight w:val="yellow"/>
              </w:rPr>
              <w:t>CheckInconclusive</w:t>
            </w:r>
            <w:proofErr w:type="spellEnd"/>
            <w:r w:rsidRPr="001B064A">
              <w:rPr>
                <w:b/>
                <w:bCs/>
                <w:highlight w:val="yellow"/>
              </w:rPr>
              <w:t>]</w:t>
            </w:r>
          </w:p>
          <w:p w14:paraId="0B5A44CB" w14:textId="77777777" w:rsidR="002D4ADD" w:rsidRPr="00E40DE1" w:rsidRDefault="002D4ADD" w:rsidP="000C7978">
            <w:pPr>
              <w:pStyle w:val="ListParagraph"/>
              <w:numPr>
                <w:ilvl w:val="0"/>
                <w:numId w:val="17"/>
              </w:numPr>
              <w:ind w:left="606" w:hanging="246"/>
              <w:contextualSpacing w:val="0"/>
              <w:rPr>
                <w:b/>
              </w:rPr>
            </w:pPr>
            <w:r w:rsidRPr="00E40DE1">
              <w:rPr>
                <w:b/>
              </w:rPr>
              <w:t>[</w:t>
            </w:r>
            <w:proofErr w:type="spellStart"/>
            <w:r w:rsidRPr="00E40DE1">
              <w:rPr>
                <w:b/>
              </w:rPr>
              <w:t>CheckPoint</w:t>
            </w:r>
            <w:proofErr w:type="spellEnd"/>
            <w:r w:rsidRPr="00E40DE1">
              <w:rPr>
                <w:b/>
              </w:rPr>
              <w:t>]</w:t>
            </w:r>
          </w:p>
          <w:p w14:paraId="7A53863A" w14:textId="6BC405AD" w:rsidR="007F1E29" w:rsidRDefault="007F1E29" w:rsidP="000C7978">
            <w:pPr>
              <w:pStyle w:val="ListParagraph"/>
              <w:numPr>
                <w:ilvl w:val="0"/>
                <w:numId w:val="17"/>
              </w:numPr>
              <w:ind w:left="606" w:hanging="246"/>
              <w:contextualSpacing w:val="0"/>
              <w:rPr>
                <w:b/>
              </w:rPr>
            </w:pPr>
            <w:r w:rsidRPr="003B387B">
              <w:rPr>
                <w:b/>
                <w:color w:val="FFFFFF" w:themeColor="background1"/>
                <w:highlight w:val="darkGreen"/>
              </w:rPr>
              <w:t>[</w:t>
            </w:r>
            <w:proofErr w:type="spellStart"/>
            <w:r w:rsidRPr="003B387B">
              <w:rPr>
                <w:b/>
                <w:color w:val="FFFFFF" w:themeColor="background1"/>
                <w:highlight w:val="darkGreen"/>
              </w:rPr>
              <w:t>CheckSucceeded</w:t>
            </w:r>
            <w:proofErr w:type="spellEnd"/>
            <w:r w:rsidRPr="003B387B">
              <w:rPr>
                <w:b/>
                <w:color w:val="FFFFFF" w:themeColor="background1"/>
                <w:highlight w:val="darkGreen"/>
              </w:rPr>
              <w:t>]</w:t>
            </w:r>
          </w:p>
          <w:p w14:paraId="1B5DAC32" w14:textId="77777777" w:rsidR="00B11C3B" w:rsidRPr="00BA04C7" w:rsidRDefault="00B11C3B" w:rsidP="000C7978">
            <w:pPr>
              <w:pStyle w:val="ListParagraph"/>
              <w:numPr>
                <w:ilvl w:val="0"/>
                <w:numId w:val="17"/>
              </w:numPr>
              <w:ind w:left="606" w:hanging="246"/>
              <w:contextualSpacing w:val="0"/>
              <w:rPr>
                <w:b/>
              </w:rPr>
            </w:pPr>
            <w:r w:rsidRPr="008552F6">
              <w:rPr>
                <w:b/>
                <w:color w:val="FFFFFF" w:themeColor="background1"/>
                <w:highlight w:val="red"/>
              </w:rPr>
              <w:t>[</w:t>
            </w:r>
            <w:proofErr w:type="spellStart"/>
            <w:r w:rsidRPr="008552F6">
              <w:rPr>
                <w:b/>
                <w:color w:val="FFFFFF" w:themeColor="background1"/>
                <w:highlight w:val="red"/>
              </w:rPr>
              <w:t>TestFailed</w:t>
            </w:r>
            <w:proofErr w:type="spellEnd"/>
            <w:r w:rsidRPr="008552F6">
              <w:rPr>
                <w:b/>
                <w:color w:val="FFFFFF" w:themeColor="background1"/>
                <w:highlight w:val="red"/>
              </w:rPr>
              <w:t>]</w:t>
            </w:r>
          </w:p>
          <w:p w14:paraId="3645C003" w14:textId="1DC5B2A3" w:rsidR="00E40DE1" w:rsidRDefault="007F1E29" w:rsidP="000C7978">
            <w:pPr>
              <w:pStyle w:val="ListParagraph"/>
              <w:numPr>
                <w:ilvl w:val="0"/>
                <w:numId w:val="17"/>
              </w:numPr>
              <w:ind w:left="606" w:hanging="246"/>
              <w:contextualSpacing w:val="0"/>
              <w:rPr>
                <w:b/>
              </w:rPr>
            </w:pPr>
            <w:r w:rsidRPr="00E40DE1">
              <w:rPr>
                <w:b/>
              </w:rPr>
              <w:t>[</w:t>
            </w:r>
            <w:proofErr w:type="spellStart"/>
            <w:r w:rsidR="00E40DE1" w:rsidRPr="00E40DE1">
              <w:rPr>
                <w:b/>
              </w:rPr>
              <w:t>TestPassed</w:t>
            </w:r>
            <w:proofErr w:type="spellEnd"/>
            <w:r w:rsidRPr="00E40DE1">
              <w:rPr>
                <w:b/>
              </w:rPr>
              <w:t>]</w:t>
            </w:r>
          </w:p>
          <w:p w14:paraId="50EBF26A" w14:textId="5609F787" w:rsidR="00B11C3B" w:rsidRDefault="00B11C3B" w:rsidP="000C7978">
            <w:pPr>
              <w:pStyle w:val="ListParagraph"/>
              <w:numPr>
                <w:ilvl w:val="0"/>
                <w:numId w:val="17"/>
              </w:numPr>
              <w:ind w:left="606" w:hanging="246"/>
              <w:contextualSpacing w:val="0"/>
              <w:rPr>
                <w:b/>
              </w:rPr>
            </w:pPr>
            <w:r w:rsidRPr="00E40DE1">
              <w:rPr>
                <w:b/>
              </w:rPr>
              <w:t>[</w:t>
            </w:r>
            <w:proofErr w:type="spellStart"/>
            <w:r w:rsidRPr="00E40DE1">
              <w:rPr>
                <w:b/>
              </w:rPr>
              <w:t>TestStep</w:t>
            </w:r>
            <w:proofErr w:type="spellEnd"/>
            <w:r w:rsidRPr="00E40DE1">
              <w:rPr>
                <w:b/>
              </w:rPr>
              <w:t>]</w:t>
            </w:r>
          </w:p>
          <w:p w14:paraId="701D6766" w14:textId="793910C9" w:rsidR="00BA04C7" w:rsidRPr="001B064A" w:rsidRDefault="00BA04C7" w:rsidP="000C7978">
            <w:pPr>
              <w:pStyle w:val="ListParagraph"/>
              <w:numPr>
                <w:ilvl w:val="0"/>
                <w:numId w:val="17"/>
              </w:numPr>
              <w:ind w:left="606" w:hanging="246"/>
              <w:contextualSpacing w:val="0"/>
              <w:rPr>
                <w:b/>
                <w:bCs/>
              </w:rPr>
            </w:pPr>
            <w:r w:rsidRPr="00BA04C7">
              <w:rPr>
                <w:b/>
                <w:bCs/>
                <w:color w:val="222A35" w:themeColor="text2" w:themeShade="80"/>
                <w:highlight w:val="yellow"/>
              </w:rPr>
              <w:t>[</w:t>
            </w:r>
            <w:proofErr w:type="spellStart"/>
            <w:r w:rsidRPr="00BA04C7">
              <w:rPr>
                <w:b/>
                <w:bCs/>
                <w:highlight w:val="yellow"/>
              </w:rPr>
              <w:t>TestInconclusive</w:t>
            </w:r>
            <w:proofErr w:type="spellEnd"/>
            <w:r w:rsidRPr="00BA04C7">
              <w:rPr>
                <w:b/>
                <w:bCs/>
                <w:color w:val="222A35" w:themeColor="text2" w:themeShade="80"/>
                <w:highlight w:val="yellow"/>
              </w:rPr>
              <w:t>]</w:t>
            </w:r>
          </w:p>
          <w:p w14:paraId="1ADC47A1" w14:textId="77777777" w:rsidR="001B064A" w:rsidRDefault="001B064A" w:rsidP="00B26456">
            <w:pPr>
              <w:pStyle w:val="NormalLineSpacing"/>
              <w:ind w:left="0"/>
            </w:pPr>
          </w:p>
          <w:p w14:paraId="1F58F908" w14:textId="31BDA55C" w:rsidR="006C7832" w:rsidRDefault="001B064A" w:rsidP="001B064A">
            <w:r>
              <w:t>For example, w</w:t>
            </w:r>
            <w:r w:rsidRPr="001B064A">
              <w:t xml:space="preserve">hen scrolling through Test Case result details, be sure to view the information specified by the </w:t>
            </w:r>
            <w:r w:rsidRPr="001B064A">
              <w:rPr>
                <w:b/>
                <w:color w:val="FFFFFF" w:themeColor="background1"/>
                <w:highlight w:val="red"/>
              </w:rPr>
              <w:t>[CheckFailed]</w:t>
            </w:r>
            <w:r w:rsidRPr="001B064A">
              <w:t xml:space="preserve">, </w:t>
            </w:r>
            <w:r w:rsidRPr="00B26456">
              <w:rPr>
                <w:b/>
                <w:bCs/>
              </w:rPr>
              <w:t>[Debug]</w:t>
            </w:r>
            <w:r w:rsidRPr="001B064A">
              <w:t xml:space="preserve">, and </w:t>
            </w:r>
            <w:r w:rsidRPr="001B064A">
              <w:rPr>
                <w:b/>
                <w:bCs/>
                <w:highlight w:val="yellow"/>
              </w:rPr>
              <w:t>[</w:t>
            </w:r>
            <w:proofErr w:type="spellStart"/>
            <w:r w:rsidRPr="00B26456">
              <w:rPr>
                <w:b/>
                <w:bCs/>
                <w:highlight w:val="yellow"/>
              </w:rPr>
              <w:t>CheckIncon</w:t>
            </w:r>
            <w:r w:rsidR="00B26456" w:rsidRPr="00B26456">
              <w:rPr>
                <w:b/>
                <w:bCs/>
                <w:highlight w:val="yellow"/>
              </w:rPr>
              <w:t>c</w:t>
            </w:r>
            <w:r w:rsidRPr="00B26456">
              <w:rPr>
                <w:b/>
                <w:bCs/>
                <w:highlight w:val="yellow"/>
              </w:rPr>
              <w:t>lusive</w:t>
            </w:r>
            <w:proofErr w:type="spellEnd"/>
            <w:r w:rsidRPr="001B064A">
              <w:rPr>
                <w:b/>
                <w:bCs/>
                <w:highlight w:val="yellow"/>
              </w:rPr>
              <w:t>]</w:t>
            </w:r>
            <w:r w:rsidRPr="001B064A">
              <w:t xml:space="preserve"> information tags. </w:t>
            </w:r>
            <w:r w:rsidR="00B26456">
              <w:t>T</w:t>
            </w:r>
            <w:r w:rsidRPr="001B064A">
              <w:t xml:space="preserve">he content of an information tag may indicate that certain operating systems do not support a feature </w:t>
            </w:r>
            <w:r w:rsidR="00794B2F">
              <w:t xml:space="preserve">that is </w:t>
            </w:r>
            <w:r w:rsidRPr="001B064A">
              <w:t xml:space="preserve">being tested. </w:t>
            </w:r>
            <w:r w:rsidR="00794B2F" w:rsidRPr="001B064A">
              <w:t>Additionally</w:t>
            </w:r>
            <w:r w:rsidRPr="001B064A">
              <w:t>, you might notice a pattern of common responses that are exposed by similar actions stated in</w:t>
            </w:r>
            <w:r w:rsidR="00B26456">
              <w:t xml:space="preserve"> multiple</w:t>
            </w:r>
            <w:r w:rsidRPr="001B064A">
              <w:t xml:space="preserve"> [</w:t>
            </w:r>
            <w:r w:rsidRPr="003B6CF5">
              <w:rPr>
                <w:b/>
                <w:bCs/>
              </w:rPr>
              <w:t>Debug</w:t>
            </w:r>
            <w:r w:rsidRPr="001B064A">
              <w:t xml:space="preserve">] tags, such as connecting to the </w:t>
            </w:r>
            <w:hyperlink w:anchor="SystemUnderTestComputer_trm" w:history="1">
              <w:r w:rsidRPr="003B6CF5">
                <w:rPr>
                  <w:rStyle w:val="Hyperlink"/>
                  <w:b/>
                  <w:bCs/>
                  <w:color w:val="00B050"/>
                </w:rPr>
                <w:t xml:space="preserve">SUT </w:t>
              </w:r>
              <w:r w:rsidR="003B6CF5" w:rsidRPr="003B6CF5">
                <w:rPr>
                  <w:rStyle w:val="Hyperlink"/>
                  <w:b/>
                  <w:bCs/>
                  <w:color w:val="00B050"/>
                </w:rPr>
                <w:t>computer</w:t>
              </w:r>
            </w:hyperlink>
            <w:r w:rsidR="003B6CF5">
              <w:t xml:space="preserve"> </w:t>
            </w:r>
            <w:r w:rsidRPr="001B064A">
              <w:t xml:space="preserve">over TCP from the </w:t>
            </w:r>
            <w:hyperlink w:anchor="DriverComputer_trm" w:history="1">
              <w:r w:rsidRPr="003B6CF5">
                <w:rPr>
                  <w:rStyle w:val="Hyperlink"/>
                  <w:b/>
                  <w:bCs/>
                  <w:color w:val="00B050"/>
                </w:rPr>
                <w:t>Driver computer</w:t>
              </w:r>
            </w:hyperlink>
            <w:r w:rsidRPr="001B064A">
              <w:t>.</w:t>
            </w:r>
            <w:r w:rsidR="001E2016">
              <w:t xml:space="preserve"> </w:t>
            </w:r>
          </w:p>
          <w:p w14:paraId="1D45E7F5" w14:textId="48233404" w:rsidR="001B064A" w:rsidRPr="001B064A" w:rsidRDefault="001E2016" w:rsidP="001B064A">
            <w:r>
              <w:t xml:space="preserve">Also </w:t>
            </w:r>
            <w:r w:rsidR="00794B2F">
              <w:t>remember</w:t>
            </w:r>
            <w:r>
              <w:t xml:space="preserve"> that </w:t>
            </w:r>
            <w:r w:rsidR="00D8280F">
              <w:t xml:space="preserve">minor </w:t>
            </w:r>
            <w:r>
              <w:t xml:space="preserve">faults and failures </w:t>
            </w:r>
            <w:r w:rsidR="0028349B">
              <w:t>may</w:t>
            </w:r>
            <w:r>
              <w:t xml:space="preserve"> be a precursor </w:t>
            </w:r>
            <w:r w:rsidR="00F01C01">
              <w:t>to a forthcoming</w:t>
            </w:r>
            <w:ins w:id="606" w:author="Joe Tornese" w:date="2023-08-24T13:07:00Z">
              <w:r w:rsidR="00794B2F">
                <w:t>,</w:t>
              </w:r>
            </w:ins>
            <w:r>
              <w:t xml:space="preserve"> </w:t>
            </w:r>
            <w:r w:rsidR="00F01C01">
              <w:t xml:space="preserve">more consequential </w:t>
            </w:r>
            <w:r>
              <w:t xml:space="preserve">failure. </w:t>
            </w:r>
          </w:p>
          <w:p w14:paraId="2C3BB375" w14:textId="77DB61D9" w:rsidR="00E40DE1" w:rsidRPr="00E40DE1" w:rsidRDefault="00E40DE1" w:rsidP="00E40DE1">
            <w:pPr>
              <w:pStyle w:val="NormalLineSpacing"/>
            </w:pPr>
          </w:p>
        </w:tc>
      </w:tr>
      <w:tr w:rsidR="004B6FDA" w14:paraId="144CD9CC" w14:textId="77777777" w:rsidTr="00887FB5">
        <w:tc>
          <w:tcPr>
            <w:tcW w:w="1890" w:type="dxa"/>
          </w:tcPr>
          <w:p w14:paraId="28AD0A79" w14:textId="457FD987" w:rsidR="004B6FDA" w:rsidRPr="00653F74" w:rsidRDefault="00DB71CA" w:rsidP="00730F0E">
            <w:pPr>
              <w:rPr>
                <w:b/>
                <w:bCs/>
              </w:rPr>
            </w:pPr>
            <w:r w:rsidRPr="00653F74">
              <w:rPr>
                <w:b/>
                <w:bCs/>
              </w:rPr>
              <w:t>Feature Detection</w:t>
            </w:r>
            <w:r w:rsidR="004B6FDA" w:rsidRPr="00653F74">
              <w:rPr>
                <w:b/>
                <w:bCs/>
              </w:rPr>
              <w:t xml:space="preserve"> status</w:t>
            </w:r>
          </w:p>
        </w:tc>
        <w:tc>
          <w:tcPr>
            <w:tcW w:w="2880" w:type="dxa"/>
          </w:tcPr>
          <w:p w14:paraId="11777BB5" w14:textId="2843358A" w:rsidR="004B6FDA" w:rsidRDefault="00E765E4" w:rsidP="000C7978">
            <w:pPr>
              <w:pStyle w:val="ListParagraph"/>
              <w:numPr>
                <w:ilvl w:val="0"/>
                <w:numId w:val="18"/>
              </w:numPr>
              <w:ind w:left="342" w:hanging="270"/>
            </w:pPr>
            <w:r>
              <w:rPr>
                <w:b/>
                <w:noProof/>
              </w:rPr>
              <w:drawing>
                <wp:inline distT="0" distB="0" distL="0" distR="0" wp14:anchorId="104AA1DE" wp14:editId="2040F5DB">
                  <wp:extent cx="182880" cy="18288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assed-test.png"/>
                          <pic:cNvPicPr/>
                        </pic:nvPicPr>
                        <pic:blipFill>
                          <a:blip r:embed="rId41">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rsidR="001947CA">
              <w:t xml:space="preserve"> </w:t>
            </w:r>
            <w:r w:rsidR="003B6CF5">
              <w:t xml:space="preserve">indicates </w:t>
            </w:r>
            <w:r w:rsidR="00F552E6">
              <w:t xml:space="preserve">an </w:t>
            </w:r>
            <w:r w:rsidR="00F552E6" w:rsidRPr="00DB71CA">
              <w:rPr>
                <w:b/>
                <w:bCs/>
              </w:rPr>
              <w:t>SUT</w:t>
            </w:r>
            <w:r w:rsidR="00F552E6">
              <w:t xml:space="preserve"> feature is supported.</w:t>
            </w:r>
            <w:r>
              <w:rPr>
                <w:b/>
                <w:noProof/>
              </w:rPr>
              <w:drawing>
                <wp:inline distT="0" distB="0" distL="0" distR="0" wp14:anchorId="434B2106" wp14:editId="034D990F">
                  <wp:extent cx="182880" cy="182880"/>
                  <wp:effectExtent l="0" t="0" r="762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ailed-test.png"/>
                          <pic:cNvPicPr/>
                        </pic:nvPicPr>
                        <pic:blipFill>
                          <a:blip r:embed="rId40">
                            <a:extLst>
                              <a:ext uri="{28A0092B-C50C-407E-A947-70E740481C1C}">
                                <a14:useLocalDpi xmlns:a14="http://schemas.microsoft.com/office/drawing/2010/main" val="0"/>
                              </a:ext>
                            </a:extLst>
                          </a:blip>
                          <a:stretch>
                            <a:fillRect/>
                          </a:stretch>
                        </pic:blipFill>
                        <pic:spPr>
                          <a:xfrm>
                            <a:off x="0" y="0"/>
                            <a:ext cx="182880" cy="182880"/>
                          </a:xfrm>
                          <a:prstGeom prst="rect">
                            <a:avLst/>
                          </a:prstGeom>
                        </pic:spPr>
                      </pic:pic>
                    </a:graphicData>
                  </a:graphic>
                </wp:inline>
              </w:drawing>
            </w:r>
            <w:r w:rsidR="001947CA">
              <w:rPr>
                <w:b/>
              </w:rPr>
              <w:t xml:space="preserve"> </w:t>
            </w:r>
            <w:r w:rsidR="001947CA" w:rsidRPr="007E0AEC">
              <w:t>—</w:t>
            </w:r>
            <w:r>
              <w:t xml:space="preserve"> </w:t>
            </w:r>
            <w:r w:rsidR="003B6CF5">
              <w:t xml:space="preserve">indicates </w:t>
            </w:r>
            <w:r w:rsidR="00F552E6">
              <w:t>a</w:t>
            </w:r>
            <w:r w:rsidR="00DD5034">
              <w:t>n</w:t>
            </w:r>
            <w:r w:rsidR="00A33F3B">
              <w:t xml:space="preserve"> </w:t>
            </w:r>
            <w:del w:id="607" w:author="Joe Tornese" w:date="2023-08-24T13:07:00Z">
              <w:r w:rsidR="00A33F3B" w:rsidDel="00794B2F">
                <w:delText xml:space="preserve"> </w:delText>
              </w:r>
            </w:del>
            <w:r w:rsidR="00F552E6" w:rsidRPr="00A33F3B">
              <w:rPr>
                <w:b/>
                <w:bCs/>
              </w:rPr>
              <w:t>SUT</w:t>
            </w:r>
            <w:r w:rsidR="00F552E6">
              <w:t xml:space="preserve"> feature is not supported</w:t>
            </w:r>
            <w:r w:rsidR="00A33F3B">
              <w:t xml:space="preserve"> or not </w:t>
            </w:r>
            <w:r w:rsidR="00DD5034">
              <w:t>detected</w:t>
            </w:r>
            <w:r w:rsidR="001947CA">
              <w:t>.</w:t>
            </w:r>
          </w:p>
        </w:tc>
        <w:tc>
          <w:tcPr>
            <w:tcW w:w="5220" w:type="dxa"/>
          </w:tcPr>
          <w:p w14:paraId="2FD187A0" w14:textId="26C767CA" w:rsidR="008B0E83" w:rsidRDefault="008B0E83" w:rsidP="007B0D61">
            <w:r>
              <w:t xml:space="preserve">Appear on the </w:t>
            </w:r>
            <w:r w:rsidRPr="00605DD3">
              <w:rPr>
                <w:b/>
                <w:bCs/>
              </w:rPr>
              <w:t>Detection Result</w:t>
            </w:r>
            <w:r>
              <w:t xml:space="preserve"> page of the </w:t>
            </w:r>
            <w:r w:rsidRPr="00605DD3">
              <w:rPr>
                <w:b/>
                <w:bCs/>
              </w:rPr>
              <w:t>PTM Service</w:t>
            </w:r>
            <w:r>
              <w:t>.</w:t>
            </w:r>
          </w:p>
        </w:tc>
      </w:tr>
    </w:tbl>
    <w:p w14:paraId="4946F336" w14:textId="41ED474B" w:rsidR="009C5A87" w:rsidRDefault="009C5A87" w:rsidP="00F03130">
      <w:pPr>
        <w:pStyle w:val="NormalLineSpacing"/>
      </w:pPr>
    </w:p>
    <w:p w14:paraId="64BA65D6" w14:textId="77777777" w:rsidR="00C03FCE" w:rsidRPr="004368BC" w:rsidRDefault="00C03FCE" w:rsidP="004368BC">
      <w:pPr>
        <w:pStyle w:val="NormalLineSpacing"/>
      </w:pPr>
    </w:p>
    <w:p w14:paraId="27C7508D" w14:textId="0008AFC7" w:rsidR="0019416D" w:rsidRPr="0019416D" w:rsidRDefault="00502B32" w:rsidP="00502B32">
      <w:pPr>
        <w:pStyle w:val="Heading2"/>
      </w:pPr>
      <w:bookmarkStart w:id="608" w:name="_Toc113037962"/>
      <w:proofErr w:type="gramStart"/>
      <w:r>
        <w:lastRenderedPageBreak/>
        <w:t xml:space="preserve">6.2  </w:t>
      </w:r>
      <w:r w:rsidR="002D4ADD">
        <w:t>Status</w:t>
      </w:r>
      <w:proofErr w:type="gramEnd"/>
      <w:r w:rsidR="0019416D" w:rsidRPr="0019416D">
        <w:t xml:space="preserve"> Indicator</w:t>
      </w:r>
      <w:r>
        <w:t xml:space="preserve"> Meaning</w:t>
      </w:r>
      <w:r w:rsidR="0019416D" w:rsidRPr="0019416D">
        <w:t>s</w:t>
      </w:r>
      <w:bookmarkEnd w:id="608"/>
    </w:p>
    <w:p w14:paraId="0BE03748" w14:textId="38D979DF" w:rsidR="004F6438" w:rsidRDefault="00626601" w:rsidP="0019416D">
      <w:pPr>
        <w:pStyle w:val="Normal2"/>
        <w:spacing w:before="0"/>
      </w:pPr>
      <w:r>
        <w:t>Some of t</w:t>
      </w:r>
      <w:r w:rsidR="009C5A87">
        <w:t>he</w:t>
      </w:r>
      <w:r w:rsidR="004F6438" w:rsidRPr="004F6438">
        <w:t xml:space="preserve"> </w:t>
      </w:r>
      <w:r w:rsidR="00FF3C6E">
        <w:t xml:space="preserve">low-level </w:t>
      </w:r>
      <w:r w:rsidR="004F6438" w:rsidRPr="004F6438">
        <w:t xml:space="preserve">indicators that are directly associated with </w:t>
      </w:r>
      <w:r w:rsidR="00FF3C6E">
        <w:t>the</w:t>
      </w:r>
      <w:r w:rsidR="004F6438" w:rsidRPr="004F6438">
        <w:t xml:space="preserve"> incremental step-</w:t>
      </w:r>
      <w:r w:rsidR="004F6438">
        <w:t xml:space="preserve">by-step record of how the tests were conducted, </w:t>
      </w:r>
      <w:r>
        <w:t xml:space="preserve">along with interim results, </w:t>
      </w:r>
      <w:r w:rsidR="009C5A87">
        <w:t>are described as follows</w:t>
      </w:r>
      <w:r w:rsidR="004F6438">
        <w:t>:</w:t>
      </w:r>
    </w:p>
    <w:p w14:paraId="3F1F2EA3" w14:textId="3FC31715" w:rsidR="004F6438" w:rsidRDefault="004F6438" w:rsidP="00C8007F">
      <w:pPr>
        <w:pStyle w:val="NormalLineSpacing"/>
        <w:ind w:left="270"/>
      </w:pPr>
    </w:p>
    <w:p w14:paraId="6887B255" w14:textId="6B963679" w:rsidR="004718C5" w:rsidRDefault="004F6438" w:rsidP="00526149">
      <w:pPr>
        <w:pStyle w:val="ListParagraph"/>
        <w:numPr>
          <w:ilvl w:val="0"/>
          <w:numId w:val="15"/>
        </w:numPr>
        <w:ind w:left="540" w:hanging="270"/>
        <w:contextualSpacing w:val="0"/>
      </w:pPr>
      <w:r>
        <w:rPr>
          <w:b/>
        </w:rPr>
        <w:t>[</w:t>
      </w:r>
      <w:proofErr w:type="spellStart"/>
      <w:r w:rsidR="004718C5" w:rsidRPr="001564A8">
        <w:rPr>
          <w:b/>
        </w:rPr>
        <w:t>Test</w:t>
      </w:r>
      <w:r>
        <w:rPr>
          <w:b/>
        </w:rPr>
        <w:t>Step</w:t>
      </w:r>
      <w:proofErr w:type="spellEnd"/>
      <w:r>
        <w:rPr>
          <w:b/>
        </w:rPr>
        <w:t>]</w:t>
      </w:r>
      <w:r w:rsidR="00794B2F">
        <w:rPr>
          <w:b/>
        </w:rPr>
        <w:t xml:space="preserve">: </w:t>
      </w:r>
      <w:r w:rsidR="00794B2F">
        <w:t>N</w:t>
      </w:r>
      <w:r w:rsidR="00801F11">
        <w:t xml:space="preserve">o </w:t>
      </w:r>
      <w:r>
        <w:t>highlight</w:t>
      </w:r>
      <w:r w:rsidR="00801F11">
        <w:t>ing, plain text</w:t>
      </w:r>
      <w:r>
        <w:t xml:space="preserve">. </w:t>
      </w:r>
      <w:del w:id="609" w:author="Joe Tornese" w:date="2023-08-24T13:09:00Z">
        <w:r w:rsidDel="00FD650A">
          <w:delText xml:space="preserve"> </w:delText>
        </w:r>
      </w:del>
      <w:r>
        <w:t>D</w:t>
      </w:r>
      <w:r w:rsidR="001564A8">
        <w:t xml:space="preserve">escribes the </w:t>
      </w:r>
      <w:r w:rsidR="00B039AE">
        <w:t>details</w:t>
      </w:r>
      <w:r w:rsidR="001564A8">
        <w:t xml:space="preserve"> of </w:t>
      </w:r>
      <w:r w:rsidR="003C202E">
        <w:t>a particular step in a</w:t>
      </w:r>
      <w:r w:rsidR="001564A8">
        <w:t xml:space="preserve"> Test Case.</w:t>
      </w:r>
    </w:p>
    <w:p w14:paraId="433FDD3D" w14:textId="5A5B571F" w:rsidR="004F6438" w:rsidRPr="002D4ADD" w:rsidRDefault="004F6438" w:rsidP="00526149">
      <w:pPr>
        <w:pStyle w:val="ListParagraph"/>
        <w:numPr>
          <w:ilvl w:val="0"/>
          <w:numId w:val="15"/>
        </w:numPr>
        <w:ind w:left="540" w:hanging="270"/>
        <w:contextualSpacing w:val="0"/>
        <w:rPr>
          <w:b/>
        </w:rPr>
      </w:pPr>
      <w:r>
        <w:rPr>
          <w:b/>
        </w:rPr>
        <w:t>[</w:t>
      </w:r>
      <w:r w:rsidRPr="004F6438">
        <w:rPr>
          <w:b/>
        </w:rPr>
        <w:t>Debug</w:t>
      </w:r>
      <w:r>
        <w:rPr>
          <w:b/>
        </w:rPr>
        <w:t>]</w:t>
      </w:r>
      <w:r w:rsidR="00794B2F">
        <w:rPr>
          <w:b/>
        </w:rPr>
        <w:t xml:space="preserve">: </w:t>
      </w:r>
      <w:r w:rsidR="00794B2F">
        <w:t>N</w:t>
      </w:r>
      <w:r w:rsidRPr="004F6438">
        <w:t>o highlighting, plain text</w:t>
      </w:r>
      <w:r>
        <w:t>.</w:t>
      </w:r>
      <w:r w:rsidR="003C202E">
        <w:t xml:space="preserve"> Describes actions that were taken during a portion of a </w:t>
      </w:r>
      <w:r w:rsidR="00F83D60">
        <w:t>T</w:t>
      </w:r>
      <w:r w:rsidR="003C202E">
        <w:t>est</w:t>
      </w:r>
      <w:r w:rsidR="00F83D60">
        <w:t xml:space="preserve"> Case</w:t>
      </w:r>
      <w:r w:rsidR="003C202E">
        <w:t xml:space="preserve">, such as connecting to a server over TCP, as part of the </w:t>
      </w:r>
      <w:r w:rsidR="003C202E" w:rsidRPr="003C202E">
        <w:rPr>
          <w:b/>
        </w:rPr>
        <w:t>[</w:t>
      </w:r>
      <w:proofErr w:type="spellStart"/>
      <w:r w:rsidR="003C202E" w:rsidRPr="003C202E">
        <w:rPr>
          <w:b/>
        </w:rPr>
        <w:t>TestStep</w:t>
      </w:r>
      <w:proofErr w:type="spellEnd"/>
      <w:r w:rsidR="003C202E" w:rsidRPr="003C202E">
        <w:rPr>
          <w:b/>
        </w:rPr>
        <w:t>]</w:t>
      </w:r>
      <w:r w:rsidR="003C202E">
        <w:t xml:space="preserve"> </w:t>
      </w:r>
      <w:r w:rsidR="0094197F">
        <w:t>in which it exists</w:t>
      </w:r>
      <w:r w:rsidR="003C202E">
        <w:t>.</w:t>
      </w:r>
    </w:p>
    <w:p w14:paraId="2A28067C" w14:textId="6C8E43EC" w:rsidR="002D4ADD" w:rsidRPr="004F6438" w:rsidRDefault="002D4ADD" w:rsidP="00526149">
      <w:pPr>
        <w:pStyle w:val="ListParagraph"/>
        <w:numPr>
          <w:ilvl w:val="0"/>
          <w:numId w:val="15"/>
        </w:numPr>
        <w:ind w:left="540" w:hanging="270"/>
        <w:contextualSpacing w:val="0"/>
        <w:rPr>
          <w:b/>
        </w:rPr>
      </w:pPr>
      <w:r>
        <w:rPr>
          <w:b/>
        </w:rPr>
        <w:t>[Checkpoint]</w:t>
      </w:r>
      <w:r w:rsidR="00794B2F">
        <w:rPr>
          <w:b/>
        </w:rPr>
        <w:t xml:space="preserve">: </w:t>
      </w:r>
      <w:r w:rsidR="00794B2F">
        <w:t>N</w:t>
      </w:r>
      <w:r w:rsidR="00563B7C" w:rsidRPr="004F6438">
        <w:t>o highlighting, plain text</w:t>
      </w:r>
      <w:r w:rsidR="00563B7C">
        <w:t xml:space="preserve">. Provides values at key points during a test that can provide insights into the causes of an imminent failure. Can also include pointers to the protocol specification sections that define </w:t>
      </w:r>
      <w:r w:rsidR="008F66F8">
        <w:t xml:space="preserve">acceptable </w:t>
      </w:r>
      <w:r w:rsidR="00563B7C">
        <w:t>value types and ranges</w:t>
      </w:r>
      <w:r w:rsidR="00D06F27">
        <w:t>,</w:t>
      </w:r>
      <w:r w:rsidR="0047006C">
        <w:t xml:space="preserve"> to assist in troubleshooting</w:t>
      </w:r>
      <w:r w:rsidR="00563B7C">
        <w:t>.</w:t>
      </w:r>
    </w:p>
    <w:p w14:paraId="1998ED5D" w14:textId="42CD3ABD" w:rsidR="004F6438" w:rsidRPr="00731637" w:rsidRDefault="004F6438" w:rsidP="00526149">
      <w:pPr>
        <w:pStyle w:val="ListParagraph"/>
        <w:numPr>
          <w:ilvl w:val="0"/>
          <w:numId w:val="15"/>
        </w:numPr>
        <w:ind w:left="540" w:hanging="270"/>
        <w:contextualSpacing w:val="0"/>
        <w:rPr>
          <w:b/>
        </w:rPr>
      </w:pPr>
      <w:r>
        <w:rPr>
          <w:b/>
        </w:rPr>
        <w:t>[</w:t>
      </w:r>
      <w:proofErr w:type="spellStart"/>
      <w:r w:rsidRPr="004F6438">
        <w:rPr>
          <w:b/>
        </w:rPr>
        <w:t>CheckSucceeded</w:t>
      </w:r>
      <w:proofErr w:type="spellEnd"/>
      <w:r>
        <w:rPr>
          <w:b/>
        </w:rPr>
        <w:t>]</w:t>
      </w:r>
      <w:r w:rsidR="00794B2F">
        <w:rPr>
          <w:b/>
        </w:rPr>
        <w:t xml:space="preserve">: </w:t>
      </w:r>
      <w:r w:rsidR="00794B2F">
        <w:t>H</w:t>
      </w:r>
      <w:r w:rsidRPr="004F6438">
        <w:t xml:space="preserve">ighlighted in </w:t>
      </w:r>
      <w:r w:rsidR="001D570C" w:rsidRPr="003B387B">
        <w:rPr>
          <w:b/>
          <w:color w:val="FFFFFF" w:themeColor="background1"/>
          <w:highlight w:val="darkGreen"/>
        </w:rPr>
        <w:t>G</w:t>
      </w:r>
      <w:r w:rsidRPr="003B387B">
        <w:rPr>
          <w:b/>
          <w:color w:val="FFFFFF" w:themeColor="background1"/>
          <w:highlight w:val="darkGreen"/>
        </w:rPr>
        <w:t>reen</w:t>
      </w:r>
      <w:r w:rsidRPr="004F6438">
        <w:t>.</w:t>
      </w:r>
      <w:r w:rsidR="003C202E">
        <w:t xml:space="preserve"> Indicates that </w:t>
      </w:r>
      <w:r w:rsidR="001D570C">
        <w:t>the actions taken</w:t>
      </w:r>
      <w:r w:rsidR="000B6EED">
        <w:t xml:space="preserve"> </w:t>
      </w:r>
      <w:r w:rsidR="00C8007F">
        <w:t>at</w:t>
      </w:r>
      <w:r w:rsidR="000B6EED">
        <w:t xml:space="preserve"> a particular check point of</w:t>
      </w:r>
      <w:r w:rsidR="001D570C">
        <w:t xml:space="preserve"> a </w:t>
      </w:r>
      <w:r w:rsidR="001D570C" w:rsidRPr="005E44DA">
        <w:rPr>
          <w:b/>
        </w:rPr>
        <w:t>[</w:t>
      </w:r>
      <w:proofErr w:type="spellStart"/>
      <w:r w:rsidR="001D570C" w:rsidRPr="005E44DA">
        <w:rPr>
          <w:b/>
        </w:rPr>
        <w:t>TestStep</w:t>
      </w:r>
      <w:proofErr w:type="spellEnd"/>
      <w:r w:rsidR="001D570C" w:rsidRPr="005E44DA">
        <w:rPr>
          <w:b/>
        </w:rPr>
        <w:t>]</w:t>
      </w:r>
      <w:r w:rsidR="001D570C">
        <w:t xml:space="preserve"> were successful.</w:t>
      </w:r>
    </w:p>
    <w:p w14:paraId="11ED6254" w14:textId="5DE52F34" w:rsidR="00731637" w:rsidRPr="00B039AE" w:rsidRDefault="00731637" w:rsidP="00526149">
      <w:pPr>
        <w:pStyle w:val="ListParagraph"/>
        <w:numPr>
          <w:ilvl w:val="0"/>
          <w:numId w:val="15"/>
        </w:numPr>
        <w:ind w:left="540" w:hanging="270"/>
        <w:contextualSpacing w:val="0"/>
        <w:rPr>
          <w:b/>
        </w:rPr>
      </w:pPr>
      <w:r>
        <w:rPr>
          <w:b/>
        </w:rPr>
        <w:t>[CheckFailed</w:t>
      </w:r>
      <w:proofErr w:type="gramStart"/>
      <w:r>
        <w:rPr>
          <w:b/>
        </w:rPr>
        <w:t>]</w:t>
      </w:r>
      <w:r w:rsidR="00794B2F">
        <w:rPr>
          <w:b/>
        </w:rPr>
        <w:t>:</w:t>
      </w:r>
      <w:r w:rsidR="00794B2F">
        <w:t>H</w:t>
      </w:r>
      <w:r w:rsidRPr="004F6438">
        <w:t>ighlig</w:t>
      </w:r>
      <w:r w:rsidR="00D215FD">
        <w:t>h</w:t>
      </w:r>
      <w:r w:rsidRPr="004F6438">
        <w:t>ted</w:t>
      </w:r>
      <w:proofErr w:type="gramEnd"/>
      <w:r w:rsidRPr="004F6438">
        <w:t xml:space="preserve"> in </w:t>
      </w:r>
      <w:r w:rsidRPr="009115C4">
        <w:rPr>
          <w:b/>
          <w:color w:val="FFFFFF" w:themeColor="background1"/>
          <w:highlight w:val="red"/>
        </w:rPr>
        <w:t>Red</w:t>
      </w:r>
      <w:r w:rsidRPr="004F6438">
        <w:t>.</w:t>
      </w:r>
      <w:r>
        <w:t xml:space="preserve"> Indicates that the actions taken at a particular check point were unsuccessful.</w:t>
      </w:r>
    </w:p>
    <w:p w14:paraId="19F62E21" w14:textId="301EB373" w:rsidR="00731637" w:rsidRPr="00731637" w:rsidRDefault="00731637" w:rsidP="00526149">
      <w:pPr>
        <w:pStyle w:val="ListParagraph"/>
        <w:numPr>
          <w:ilvl w:val="0"/>
          <w:numId w:val="15"/>
        </w:numPr>
        <w:ind w:left="540" w:hanging="270"/>
        <w:contextualSpacing w:val="0"/>
        <w:rPr>
          <w:b/>
        </w:rPr>
      </w:pPr>
      <w:r>
        <w:rPr>
          <w:b/>
        </w:rPr>
        <w:t>[</w:t>
      </w:r>
      <w:proofErr w:type="spellStart"/>
      <w:r>
        <w:rPr>
          <w:b/>
        </w:rPr>
        <w:t>TestPassed</w:t>
      </w:r>
      <w:proofErr w:type="spellEnd"/>
      <w:r>
        <w:rPr>
          <w:b/>
        </w:rPr>
        <w:t>]</w:t>
      </w:r>
      <w:r w:rsidR="00794B2F">
        <w:rPr>
          <w:b/>
        </w:rPr>
        <w:t xml:space="preserve">: </w:t>
      </w:r>
      <w:r w:rsidR="00794B2F">
        <w:t>H</w:t>
      </w:r>
      <w:r w:rsidR="000B6EED" w:rsidRPr="004F6438">
        <w:t>ighlighted in</w:t>
      </w:r>
      <w:r w:rsidR="009115C4">
        <w:rPr>
          <w:b/>
        </w:rPr>
        <w:t xml:space="preserve"> </w:t>
      </w:r>
      <w:r w:rsidR="009115C4" w:rsidRPr="003B387B">
        <w:rPr>
          <w:b/>
          <w:color w:val="FFFFFF" w:themeColor="background1"/>
          <w:highlight w:val="darkGreen"/>
        </w:rPr>
        <w:t>Green</w:t>
      </w:r>
      <w:r w:rsidR="000B6EED" w:rsidRPr="004F6438">
        <w:t>.</w:t>
      </w:r>
      <w:r w:rsidR="000B6EED">
        <w:t xml:space="preserve"> Indicates that the Test Case passed.</w:t>
      </w:r>
    </w:p>
    <w:p w14:paraId="5EF20B1E" w14:textId="2C5F44F5" w:rsidR="00731637" w:rsidRPr="000B6EED" w:rsidRDefault="00731637" w:rsidP="00526149">
      <w:pPr>
        <w:pStyle w:val="ListParagraph"/>
        <w:numPr>
          <w:ilvl w:val="0"/>
          <w:numId w:val="15"/>
        </w:numPr>
        <w:ind w:left="540" w:hanging="270"/>
        <w:contextualSpacing w:val="0"/>
        <w:rPr>
          <w:b/>
        </w:rPr>
      </w:pPr>
      <w:r>
        <w:rPr>
          <w:b/>
        </w:rPr>
        <w:t>[</w:t>
      </w:r>
      <w:proofErr w:type="spellStart"/>
      <w:r>
        <w:rPr>
          <w:b/>
        </w:rPr>
        <w:t>TestFailed</w:t>
      </w:r>
      <w:proofErr w:type="spellEnd"/>
      <w:r>
        <w:rPr>
          <w:b/>
        </w:rPr>
        <w:t>]</w:t>
      </w:r>
      <w:r w:rsidR="00794B2F">
        <w:rPr>
          <w:b/>
        </w:rPr>
        <w:t xml:space="preserve">: </w:t>
      </w:r>
      <w:r w:rsidR="00794B2F">
        <w:t>H</w:t>
      </w:r>
      <w:r w:rsidRPr="004F6438">
        <w:t>ighlig</w:t>
      </w:r>
      <w:r w:rsidR="00CE2174">
        <w:t>h</w:t>
      </w:r>
      <w:r w:rsidRPr="004F6438">
        <w:t>ted in</w:t>
      </w:r>
      <w:r w:rsidR="009115C4">
        <w:rPr>
          <w:b/>
        </w:rPr>
        <w:t xml:space="preserve"> </w:t>
      </w:r>
      <w:r w:rsidR="009115C4" w:rsidRPr="009115C4">
        <w:rPr>
          <w:b/>
          <w:color w:val="FFFFFF" w:themeColor="background1"/>
          <w:highlight w:val="red"/>
        </w:rPr>
        <w:t>Red</w:t>
      </w:r>
      <w:r w:rsidRPr="004F6438">
        <w:t>.</w:t>
      </w:r>
      <w:r>
        <w:t xml:space="preserve"> Indicates that the Test Case failed.</w:t>
      </w:r>
    </w:p>
    <w:p w14:paraId="10E5641D" w14:textId="6F2F526D" w:rsidR="000B6EED" w:rsidRPr="000B6EED" w:rsidRDefault="000B6EED" w:rsidP="00526149">
      <w:pPr>
        <w:pStyle w:val="ListParagraph"/>
        <w:numPr>
          <w:ilvl w:val="0"/>
          <w:numId w:val="15"/>
        </w:numPr>
        <w:ind w:left="540" w:hanging="270"/>
        <w:contextualSpacing w:val="0"/>
        <w:rPr>
          <w:b/>
        </w:rPr>
      </w:pPr>
      <w:r>
        <w:rPr>
          <w:b/>
        </w:rPr>
        <w:t>[Comment]</w:t>
      </w:r>
      <w:r w:rsidR="00794B2F">
        <w:rPr>
          <w:b/>
        </w:rPr>
        <w:t xml:space="preserve">: </w:t>
      </w:r>
      <w:r w:rsidR="00794B2F">
        <w:t>N</w:t>
      </w:r>
      <w:r w:rsidRPr="004F6438">
        <w:t>o highlighting, plain text</w:t>
      </w:r>
      <w:r>
        <w:t xml:space="preserve">. Provides other information such as brief descriptions </w:t>
      </w:r>
      <w:r w:rsidR="00794B2F">
        <w:t>of Test</w:t>
      </w:r>
      <w:r>
        <w:t xml:space="preserve"> Case actions</w:t>
      </w:r>
      <w:r w:rsidR="00333DFC">
        <w:t xml:space="preserve">, </w:t>
      </w:r>
      <w:r>
        <w:t>states</w:t>
      </w:r>
      <w:r w:rsidR="00333DFC">
        <w:t>, values, and so on</w:t>
      </w:r>
      <w:r>
        <w:t>.</w:t>
      </w:r>
    </w:p>
    <w:p w14:paraId="280E7460" w14:textId="0F5B0467" w:rsidR="00A138EB" w:rsidRDefault="00A138EB" w:rsidP="00A138EB">
      <w:pPr>
        <w:pStyle w:val="NormalLineSpacing"/>
        <w:ind w:left="0"/>
      </w:pPr>
    </w:p>
    <w:p w14:paraId="187ECE0B" w14:textId="3C77CA8F" w:rsidR="00857140" w:rsidRDefault="00857140" w:rsidP="00857140">
      <w:pPr>
        <w:pStyle w:val="Heading2"/>
      </w:pPr>
      <w:bookmarkStart w:id="610" w:name="_Toc113037963"/>
      <w:proofErr w:type="gramStart"/>
      <w:r>
        <w:t xml:space="preserve">6.3  </w:t>
      </w:r>
      <w:r w:rsidR="00EB3330">
        <w:t>Common</w:t>
      </w:r>
      <w:proofErr w:type="gramEnd"/>
      <w:r w:rsidR="00EB3330">
        <w:t xml:space="preserve"> </w:t>
      </w:r>
      <w:r>
        <w:t>Failures</w:t>
      </w:r>
      <w:bookmarkEnd w:id="610"/>
    </w:p>
    <w:p w14:paraId="34FF9503" w14:textId="40E0F170" w:rsidR="00857140" w:rsidRDefault="00857140" w:rsidP="00857140">
      <w:pPr>
        <w:pStyle w:val="Normal2"/>
      </w:pPr>
      <w:r>
        <w:t>Th</w:t>
      </w:r>
      <w:r w:rsidR="00A733F3">
        <w:t>e table in this</w:t>
      </w:r>
      <w:r>
        <w:t xml:space="preserve"> section describes some </w:t>
      </w:r>
      <w:r w:rsidR="006752B5">
        <w:t>common</w:t>
      </w:r>
      <w:r>
        <w:t xml:space="preserve"> failures that </w:t>
      </w:r>
      <w:r w:rsidR="006752B5">
        <w:t>you may encounter</w:t>
      </w:r>
      <w:r w:rsidR="000C7487">
        <w:t xml:space="preserve"> when running Test Cases</w:t>
      </w:r>
      <w:r>
        <w:t>.</w:t>
      </w:r>
      <w:r w:rsidR="006752B5">
        <w:t xml:space="preserve"> A section is </w:t>
      </w:r>
      <w:r w:rsidR="00D9125C">
        <w:t xml:space="preserve">also </w:t>
      </w:r>
      <w:r w:rsidR="006752B5">
        <w:t xml:space="preserve">provided for you to enter information about any unique or unexpected issues that occurred as the result of running Test Cases. </w:t>
      </w:r>
    </w:p>
    <w:p w14:paraId="1C173F05" w14:textId="77777777" w:rsidR="006752B5" w:rsidRDefault="006752B5" w:rsidP="006752B5">
      <w:pPr>
        <w:pStyle w:val="NormalLineSpacing"/>
      </w:pPr>
    </w:p>
    <w:p w14:paraId="473DBC99" w14:textId="31CF905E" w:rsidR="00857140" w:rsidRDefault="00A733F3" w:rsidP="00857140">
      <w:pPr>
        <w:pStyle w:val="Normal2"/>
        <w:rPr>
          <w:b/>
        </w:rPr>
      </w:pPr>
      <w:r w:rsidRPr="006040FB">
        <w:rPr>
          <w:b/>
        </w:rPr>
        <w:t xml:space="preserve">Table </w:t>
      </w:r>
      <w:r w:rsidR="008C414C">
        <w:rPr>
          <w:b/>
        </w:rPr>
        <w:t>4</w:t>
      </w:r>
      <w:r w:rsidRPr="006040FB">
        <w:rPr>
          <w:b/>
        </w:rPr>
        <w:t>.</w:t>
      </w:r>
      <w:r>
        <w:rPr>
          <w:b/>
        </w:rPr>
        <w:t xml:space="preserve">  </w:t>
      </w:r>
      <w:r w:rsidR="00EB3330">
        <w:rPr>
          <w:b/>
        </w:rPr>
        <w:t xml:space="preserve">Common </w:t>
      </w:r>
      <w:r>
        <w:rPr>
          <w:b/>
        </w:rPr>
        <w:t>Test Case failures</w:t>
      </w:r>
    </w:p>
    <w:tbl>
      <w:tblPr>
        <w:tblStyle w:val="TableGrid"/>
        <w:tblW w:w="0" w:type="auto"/>
        <w:tblInd w:w="288" w:type="dxa"/>
        <w:tblLook w:val="04A0" w:firstRow="1" w:lastRow="0" w:firstColumn="1" w:lastColumn="0" w:noHBand="0" w:noVBand="1"/>
      </w:tblPr>
      <w:tblGrid>
        <w:gridCol w:w="3389"/>
        <w:gridCol w:w="3412"/>
        <w:gridCol w:w="3413"/>
      </w:tblGrid>
      <w:tr w:rsidR="007225B3" w14:paraId="0FF7B78F" w14:textId="77777777" w:rsidTr="00DC1EEA">
        <w:tc>
          <w:tcPr>
            <w:tcW w:w="3389" w:type="dxa"/>
            <w:shd w:val="clear" w:color="auto" w:fill="D9E2F3" w:themeFill="accent1" w:themeFillTint="33"/>
          </w:tcPr>
          <w:p w14:paraId="0384F531" w14:textId="77777777" w:rsidR="007225B3" w:rsidRPr="00C14835" w:rsidRDefault="007225B3" w:rsidP="00646D05">
            <w:pPr>
              <w:pStyle w:val="Normal2"/>
              <w:ind w:left="0"/>
              <w:rPr>
                <w:b/>
              </w:rPr>
            </w:pPr>
            <w:r w:rsidRPr="00C14835">
              <w:rPr>
                <w:b/>
              </w:rPr>
              <w:t>Failure</w:t>
            </w:r>
          </w:p>
        </w:tc>
        <w:tc>
          <w:tcPr>
            <w:tcW w:w="3412" w:type="dxa"/>
            <w:shd w:val="clear" w:color="auto" w:fill="D9E2F3" w:themeFill="accent1" w:themeFillTint="33"/>
          </w:tcPr>
          <w:p w14:paraId="1EBF0995" w14:textId="77777777" w:rsidR="007225B3" w:rsidRPr="00C14835" w:rsidRDefault="007225B3" w:rsidP="00646D05">
            <w:pPr>
              <w:pStyle w:val="Normal2"/>
              <w:ind w:left="0"/>
              <w:rPr>
                <w:b/>
              </w:rPr>
            </w:pPr>
            <w:r w:rsidRPr="00C14835">
              <w:rPr>
                <w:b/>
              </w:rPr>
              <w:t>Description</w:t>
            </w:r>
          </w:p>
        </w:tc>
        <w:tc>
          <w:tcPr>
            <w:tcW w:w="3413" w:type="dxa"/>
            <w:shd w:val="clear" w:color="auto" w:fill="D9E2F3" w:themeFill="accent1" w:themeFillTint="33"/>
          </w:tcPr>
          <w:p w14:paraId="21DF561F" w14:textId="63B2E1B6" w:rsidR="007225B3" w:rsidRPr="00C14835" w:rsidRDefault="00EF46D8" w:rsidP="00646D05">
            <w:pPr>
              <w:pStyle w:val="Normal2"/>
              <w:ind w:left="0"/>
              <w:rPr>
                <w:b/>
              </w:rPr>
            </w:pPr>
            <w:r>
              <w:rPr>
                <w:b/>
              </w:rPr>
              <w:t xml:space="preserve">Potential </w:t>
            </w:r>
            <w:r w:rsidR="007225B3" w:rsidRPr="00C14835">
              <w:rPr>
                <w:b/>
              </w:rPr>
              <w:t>Cause</w:t>
            </w:r>
          </w:p>
        </w:tc>
      </w:tr>
      <w:tr w:rsidR="007225B3" w14:paraId="0C6CE5C6" w14:textId="77777777" w:rsidTr="00DC1EEA">
        <w:tc>
          <w:tcPr>
            <w:tcW w:w="3389" w:type="dxa"/>
          </w:tcPr>
          <w:p w14:paraId="2D49A9B0" w14:textId="77777777" w:rsidR="007225B3" w:rsidRDefault="007225B3" w:rsidP="00646D05">
            <w:pPr>
              <w:pStyle w:val="Normal2"/>
              <w:ind w:left="0"/>
            </w:pPr>
            <w:r>
              <w:t>Pervasive errors</w:t>
            </w:r>
          </w:p>
        </w:tc>
        <w:tc>
          <w:tcPr>
            <w:tcW w:w="3412" w:type="dxa"/>
          </w:tcPr>
          <w:p w14:paraId="7DFF9C60" w14:textId="21F695BC" w:rsidR="007225B3" w:rsidRDefault="007225B3" w:rsidP="00646D05">
            <w:pPr>
              <w:pStyle w:val="Normal2"/>
              <w:ind w:left="0"/>
            </w:pPr>
            <w:r>
              <w:t xml:space="preserve">Command line </w:t>
            </w:r>
            <w:r w:rsidR="00FE20CD">
              <w:t xml:space="preserve">or other </w:t>
            </w:r>
            <w:r w:rsidR="00A1071B">
              <w:t xml:space="preserve">execution </w:t>
            </w:r>
            <w:r>
              <w:t>reports massive failure of tests.</w:t>
            </w:r>
          </w:p>
        </w:tc>
        <w:tc>
          <w:tcPr>
            <w:tcW w:w="3413" w:type="dxa"/>
          </w:tcPr>
          <w:p w14:paraId="521F0E1A" w14:textId="76CDB216" w:rsidR="007225B3" w:rsidRDefault="007225B3" w:rsidP="00646D05">
            <w:pPr>
              <w:pStyle w:val="Normal2"/>
              <w:ind w:left="0"/>
            </w:pPr>
            <w:r>
              <w:t xml:space="preserve">Incorrect configuration involving the selection of a Windows platform while a non-Windows platform is </w:t>
            </w:r>
            <w:r w:rsidR="00C74865">
              <w:t>in</w:t>
            </w:r>
            <w:r>
              <w:t xml:space="preserve"> use.</w:t>
            </w:r>
          </w:p>
        </w:tc>
      </w:tr>
      <w:tr w:rsidR="007225B3" w14:paraId="10814E5C" w14:textId="77777777" w:rsidTr="00DC1EEA">
        <w:tc>
          <w:tcPr>
            <w:tcW w:w="3389" w:type="dxa"/>
          </w:tcPr>
          <w:p w14:paraId="48B786BD" w14:textId="77777777" w:rsidR="007225B3" w:rsidRDefault="007225B3" w:rsidP="00646D05">
            <w:pPr>
              <w:pStyle w:val="Normal2"/>
              <w:ind w:left="0"/>
            </w:pPr>
            <w:r>
              <w:t>Selective errors</w:t>
            </w:r>
          </w:p>
        </w:tc>
        <w:tc>
          <w:tcPr>
            <w:tcW w:w="3412" w:type="dxa"/>
          </w:tcPr>
          <w:p w14:paraId="27AE5AA3" w14:textId="516F26D9" w:rsidR="007225B3" w:rsidRDefault="007225B3" w:rsidP="00646D05">
            <w:pPr>
              <w:pStyle w:val="Normal2"/>
              <w:ind w:left="0"/>
            </w:pPr>
            <w:r>
              <w:t xml:space="preserve">Features appear on the </w:t>
            </w:r>
            <w:r w:rsidRPr="006E2171">
              <w:rPr>
                <w:b/>
              </w:rPr>
              <w:t>Filter Test Cases</w:t>
            </w:r>
            <w:r>
              <w:t xml:space="preserve"> tab in italics. </w:t>
            </w:r>
          </w:p>
        </w:tc>
        <w:tc>
          <w:tcPr>
            <w:tcW w:w="3413" w:type="dxa"/>
          </w:tcPr>
          <w:p w14:paraId="66D7E379" w14:textId="1FF97791" w:rsidR="007225B3" w:rsidRDefault="007225B3" w:rsidP="00646D05">
            <w:pPr>
              <w:pStyle w:val="Normal2"/>
              <w:ind w:left="0"/>
            </w:pPr>
            <w:r>
              <w:t xml:space="preserve">Features displayed in italics indicate </w:t>
            </w:r>
            <w:r w:rsidR="00A1071B">
              <w:t xml:space="preserve">that the </w:t>
            </w:r>
            <w:r>
              <w:t xml:space="preserve">PTM </w:t>
            </w:r>
            <w:r w:rsidR="00A1071B">
              <w:t xml:space="preserve">Service </w:t>
            </w:r>
            <w:r>
              <w:t xml:space="preserve">determined that the feature is not supported on the SUT. If the feature is tested anyway, failures </w:t>
            </w:r>
            <w:r w:rsidR="0038359D">
              <w:t>may</w:t>
            </w:r>
            <w:r>
              <w:t xml:space="preserve"> occur.</w:t>
            </w:r>
          </w:p>
          <w:p w14:paraId="033E8502" w14:textId="77777777" w:rsidR="007225B3" w:rsidRDefault="007225B3" w:rsidP="00646D05">
            <w:pPr>
              <w:pStyle w:val="Normal2"/>
              <w:ind w:left="0"/>
            </w:pPr>
            <w:r>
              <w:t>Features were not supported by one or more test cases that ran.</w:t>
            </w:r>
          </w:p>
        </w:tc>
      </w:tr>
      <w:tr w:rsidR="007225B3" w14:paraId="04A48AA4" w14:textId="77777777" w:rsidTr="00DC1EEA">
        <w:tc>
          <w:tcPr>
            <w:tcW w:w="3389" w:type="dxa"/>
          </w:tcPr>
          <w:p w14:paraId="4BA7CE7B" w14:textId="77777777" w:rsidR="007225B3" w:rsidRDefault="007225B3" w:rsidP="00646D05">
            <w:pPr>
              <w:pStyle w:val="Normal2"/>
              <w:ind w:left="0"/>
            </w:pPr>
            <w:r>
              <w:lastRenderedPageBreak/>
              <w:t>Test case errors</w:t>
            </w:r>
          </w:p>
        </w:tc>
        <w:tc>
          <w:tcPr>
            <w:tcW w:w="3412" w:type="dxa"/>
          </w:tcPr>
          <w:p w14:paraId="7FA911DB" w14:textId="73D2E453" w:rsidR="007225B3" w:rsidRDefault="007225B3" w:rsidP="00646D05">
            <w:pPr>
              <w:pStyle w:val="Normal2"/>
              <w:ind w:left="0"/>
            </w:pPr>
            <w:r>
              <w:t xml:space="preserve">Test case failures are reported in the </w:t>
            </w:r>
            <w:r w:rsidR="00205230">
              <w:t>left</w:t>
            </w:r>
            <w:r>
              <w:t xml:space="preserve">-hand sector of the </w:t>
            </w:r>
            <w:r w:rsidR="00205230">
              <w:rPr>
                <w:b/>
              </w:rPr>
              <w:t>View Results</w:t>
            </w:r>
            <w:r>
              <w:t xml:space="preserve"> </w:t>
            </w:r>
            <w:r w:rsidR="00205230">
              <w:t>page</w:t>
            </w:r>
            <w:r>
              <w:t xml:space="preserve"> of </w:t>
            </w:r>
            <w:r w:rsidR="00A1071B">
              <w:t xml:space="preserve">the </w:t>
            </w:r>
            <w:hyperlink w:anchor="ProtocolTestManagerWS" w:history="1">
              <w:r w:rsidRPr="00205230">
                <w:rPr>
                  <w:rStyle w:val="Hyperlink"/>
                  <w:b/>
                  <w:bCs/>
                  <w:color w:val="00B050"/>
                </w:rPr>
                <w:t>PTM</w:t>
              </w:r>
              <w:r w:rsidR="00A1071B" w:rsidRPr="00205230">
                <w:rPr>
                  <w:rStyle w:val="Hyperlink"/>
                  <w:b/>
                  <w:bCs/>
                  <w:color w:val="00B050"/>
                </w:rPr>
                <w:t xml:space="preserve"> Service</w:t>
              </w:r>
            </w:hyperlink>
            <w:r>
              <w:t>.</w:t>
            </w:r>
          </w:p>
        </w:tc>
        <w:tc>
          <w:tcPr>
            <w:tcW w:w="3413" w:type="dxa"/>
          </w:tcPr>
          <w:p w14:paraId="141F0236" w14:textId="551E32FD" w:rsidR="007225B3" w:rsidRDefault="007225B3" w:rsidP="00646D05">
            <w:pPr>
              <w:pStyle w:val="Normal2"/>
              <w:ind w:left="0"/>
            </w:pPr>
            <w:r>
              <w:t xml:space="preserve">Descriptions are provided in the </w:t>
            </w:r>
            <w:r w:rsidR="00C74865">
              <w:rPr>
                <w:bCs/>
              </w:rPr>
              <w:t>rightmost</w:t>
            </w:r>
            <w:r w:rsidR="00687746" w:rsidRPr="00687746">
              <w:rPr>
                <w:bCs/>
              </w:rPr>
              <w:t xml:space="preserve"> sector of the</w:t>
            </w:r>
            <w:r w:rsidR="00687746">
              <w:rPr>
                <w:b/>
              </w:rPr>
              <w:t xml:space="preserve"> View Results</w:t>
            </w:r>
            <w:r w:rsidR="00687746" w:rsidRPr="00687746">
              <w:rPr>
                <w:bCs/>
              </w:rPr>
              <w:t xml:space="preserve"> page.</w:t>
            </w:r>
          </w:p>
        </w:tc>
      </w:tr>
      <w:tr w:rsidR="00DC1EEA" w14:paraId="4315114E" w14:textId="77777777" w:rsidTr="00205B28">
        <w:trPr>
          <w:trHeight w:val="314"/>
        </w:trPr>
        <w:tc>
          <w:tcPr>
            <w:tcW w:w="10214" w:type="dxa"/>
            <w:gridSpan w:val="3"/>
            <w:shd w:val="clear" w:color="auto" w:fill="D9E2F3" w:themeFill="accent1" w:themeFillTint="33"/>
          </w:tcPr>
          <w:p w14:paraId="1675DFBD" w14:textId="436A7453" w:rsidR="00DC1EEA" w:rsidRPr="00205B28" w:rsidRDefault="00B86A4F" w:rsidP="00646D05">
            <w:pPr>
              <w:pStyle w:val="Normal2"/>
              <w:ind w:left="0"/>
              <w:rPr>
                <w:sz w:val="22"/>
              </w:rPr>
            </w:pPr>
            <w:r w:rsidRPr="00205B28">
              <w:rPr>
                <w:b/>
                <w:bCs/>
                <w:sz w:val="22"/>
              </w:rPr>
              <w:t>Note</w:t>
            </w:r>
            <w:r w:rsidR="001439EA" w:rsidRPr="00205B28">
              <w:rPr>
                <w:sz w:val="22"/>
              </w:rPr>
              <w:t>: Use</w:t>
            </w:r>
            <w:r w:rsidR="00DC1EEA" w:rsidRPr="00205B28">
              <w:rPr>
                <w:sz w:val="22"/>
              </w:rPr>
              <w:t xml:space="preserve"> the sections below to note unique </w:t>
            </w:r>
            <w:r w:rsidR="001A52CD">
              <w:rPr>
                <w:sz w:val="22"/>
              </w:rPr>
              <w:t xml:space="preserve">or unusual </w:t>
            </w:r>
            <w:r w:rsidR="00DC1EEA" w:rsidRPr="00205B28">
              <w:rPr>
                <w:sz w:val="22"/>
              </w:rPr>
              <w:t>errors you may have detected</w:t>
            </w:r>
            <w:r w:rsidR="0076337F">
              <w:rPr>
                <w:sz w:val="22"/>
              </w:rPr>
              <w:t xml:space="preserve"> in this Lab session</w:t>
            </w:r>
          </w:p>
        </w:tc>
      </w:tr>
      <w:tr w:rsidR="00DC1EEA" w14:paraId="13C77CBD" w14:textId="77777777" w:rsidTr="00DC1EEA">
        <w:tc>
          <w:tcPr>
            <w:tcW w:w="3389" w:type="dxa"/>
          </w:tcPr>
          <w:p w14:paraId="15DF962B" w14:textId="7DF4AB18" w:rsidR="00DC1EEA" w:rsidRDefault="00DC1EEA" w:rsidP="00646D05">
            <w:pPr>
              <w:pStyle w:val="Normal2"/>
              <w:ind w:left="0"/>
            </w:pPr>
          </w:p>
        </w:tc>
        <w:tc>
          <w:tcPr>
            <w:tcW w:w="3412" w:type="dxa"/>
          </w:tcPr>
          <w:p w14:paraId="3D909ED4" w14:textId="77777777" w:rsidR="00DC1EEA" w:rsidRDefault="00DC1EEA" w:rsidP="00646D05">
            <w:pPr>
              <w:pStyle w:val="Normal2"/>
              <w:ind w:left="0"/>
            </w:pPr>
          </w:p>
        </w:tc>
        <w:tc>
          <w:tcPr>
            <w:tcW w:w="3413" w:type="dxa"/>
          </w:tcPr>
          <w:p w14:paraId="7029EF1F" w14:textId="77777777" w:rsidR="00DC1EEA" w:rsidRDefault="00DC1EEA" w:rsidP="00646D05">
            <w:pPr>
              <w:pStyle w:val="Normal2"/>
              <w:ind w:left="0"/>
            </w:pPr>
          </w:p>
        </w:tc>
      </w:tr>
      <w:tr w:rsidR="00DC1EEA" w14:paraId="087A28A9" w14:textId="77777777" w:rsidTr="00DC1EEA">
        <w:tc>
          <w:tcPr>
            <w:tcW w:w="3389" w:type="dxa"/>
          </w:tcPr>
          <w:p w14:paraId="73D57CE1" w14:textId="77777777" w:rsidR="00DC1EEA" w:rsidRDefault="00DC1EEA" w:rsidP="00646D05">
            <w:pPr>
              <w:pStyle w:val="Normal2"/>
              <w:ind w:left="0"/>
            </w:pPr>
          </w:p>
        </w:tc>
        <w:tc>
          <w:tcPr>
            <w:tcW w:w="3412" w:type="dxa"/>
          </w:tcPr>
          <w:p w14:paraId="6024C4D7" w14:textId="77777777" w:rsidR="00DC1EEA" w:rsidRDefault="00DC1EEA" w:rsidP="00646D05">
            <w:pPr>
              <w:pStyle w:val="Normal2"/>
              <w:ind w:left="0"/>
            </w:pPr>
          </w:p>
        </w:tc>
        <w:tc>
          <w:tcPr>
            <w:tcW w:w="3413" w:type="dxa"/>
          </w:tcPr>
          <w:p w14:paraId="7DA044BE" w14:textId="77777777" w:rsidR="00DC1EEA" w:rsidRDefault="00DC1EEA" w:rsidP="00646D05">
            <w:pPr>
              <w:pStyle w:val="Normal2"/>
              <w:ind w:left="0"/>
            </w:pPr>
          </w:p>
        </w:tc>
      </w:tr>
      <w:tr w:rsidR="00DC1EEA" w14:paraId="3A58152A" w14:textId="77777777" w:rsidTr="00DC1EEA">
        <w:tc>
          <w:tcPr>
            <w:tcW w:w="3389" w:type="dxa"/>
          </w:tcPr>
          <w:p w14:paraId="5ACADFF2" w14:textId="77777777" w:rsidR="00DC1EEA" w:rsidRDefault="00DC1EEA" w:rsidP="00646D05">
            <w:pPr>
              <w:pStyle w:val="Normal2"/>
              <w:ind w:left="0"/>
            </w:pPr>
          </w:p>
        </w:tc>
        <w:tc>
          <w:tcPr>
            <w:tcW w:w="3412" w:type="dxa"/>
          </w:tcPr>
          <w:p w14:paraId="33FE2925" w14:textId="77777777" w:rsidR="00DC1EEA" w:rsidRDefault="00DC1EEA" w:rsidP="00646D05">
            <w:pPr>
              <w:pStyle w:val="Normal2"/>
              <w:ind w:left="0"/>
            </w:pPr>
          </w:p>
        </w:tc>
        <w:tc>
          <w:tcPr>
            <w:tcW w:w="3413" w:type="dxa"/>
          </w:tcPr>
          <w:p w14:paraId="387D4F4D" w14:textId="77777777" w:rsidR="00DC1EEA" w:rsidRDefault="00DC1EEA" w:rsidP="00646D05">
            <w:pPr>
              <w:pStyle w:val="Normal2"/>
              <w:ind w:left="0"/>
            </w:pPr>
          </w:p>
        </w:tc>
      </w:tr>
    </w:tbl>
    <w:p w14:paraId="3D070206" w14:textId="6A694C1C" w:rsidR="00A733F3" w:rsidRDefault="00A733F3" w:rsidP="00C37EA7">
      <w:pPr>
        <w:pStyle w:val="NormalLineSpacing"/>
      </w:pPr>
    </w:p>
    <w:p w14:paraId="34AA5323" w14:textId="337ECE8F" w:rsidR="00E7171E" w:rsidRPr="006A5939" w:rsidRDefault="00E7171E" w:rsidP="00921063">
      <w:pPr>
        <w:pStyle w:val="NormalLineSpacing"/>
      </w:pPr>
      <w:bookmarkStart w:id="611" w:name="_6.4__Analyzing"/>
      <w:bookmarkEnd w:id="611"/>
    </w:p>
    <w:p w14:paraId="2BF50731" w14:textId="4FF290C0" w:rsidR="006A6901" w:rsidRDefault="001E5F84" w:rsidP="006A6901">
      <w:pPr>
        <w:pStyle w:val="Heading1"/>
      </w:pPr>
      <w:bookmarkStart w:id="612" w:name="_Toc113037964"/>
      <w:proofErr w:type="gramStart"/>
      <w:r>
        <w:t>7</w:t>
      </w:r>
      <w:r w:rsidR="00E8518B">
        <w:t xml:space="preserve">.0  </w:t>
      </w:r>
      <w:r w:rsidR="006A6901">
        <w:t>More</w:t>
      </w:r>
      <w:proofErr w:type="gramEnd"/>
      <w:r w:rsidR="006A6901">
        <w:t xml:space="preserve"> Information</w:t>
      </w:r>
      <w:bookmarkEnd w:id="612"/>
    </w:p>
    <w:p w14:paraId="2CC023BF" w14:textId="6725FE89" w:rsidR="00854343" w:rsidRPr="006A6901" w:rsidRDefault="005050C5" w:rsidP="001521E0">
      <w:r>
        <w:t xml:space="preserve">This section contains additional information about Resources that may be helpful if you </w:t>
      </w:r>
      <w:r w:rsidR="00C74865">
        <w:t xml:space="preserve">want </w:t>
      </w:r>
      <w:r>
        <w:t xml:space="preserve">to dive deeper into the subject </w:t>
      </w:r>
      <w:del w:id="613" w:author="Abiodun Aremu" w:date="2023-08-30T13:31:00Z">
        <w:r w:rsidR="002954F6" w:rsidDel="00F63ED3">
          <w:delText>matte</w:delText>
        </w:r>
        <w:r w:rsidR="00380851" w:rsidDel="00F63ED3">
          <w:delText>r</w:delText>
        </w:r>
        <w:r w:rsidR="002954F6" w:rsidDel="00F63ED3">
          <w:delText xml:space="preserve"> </w:delText>
        </w:r>
        <w:r w:rsidR="00C74865" w:rsidDel="00F63ED3">
          <w:delText xml:space="preserve"> </w:delText>
        </w:r>
        <w:r w:rsidDel="00F63ED3">
          <w:delText>introduced</w:delText>
        </w:r>
      </w:del>
      <w:ins w:id="614" w:author="Abiodun Aremu" w:date="2023-08-30T13:31:00Z">
        <w:r w:rsidR="00F63ED3">
          <w:t>matter introduced</w:t>
        </w:r>
      </w:ins>
      <w:r>
        <w:t xml:space="preserve"> in this </w:t>
      </w:r>
      <w:r w:rsidR="00DA4ABA">
        <w:t xml:space="preserve">tutorial </w:t>
      </w:r>
      <w:commentRangeStart w:id="615"/>
      <w:commentRangeEnd w:id="615"/>
      <w:r w:rsidR="00DA4ABA">
        <w:rPr>
          <w:rStyle w:val="CommentReference"/>
        </w:rPr>
        <w:commentReference w:id="615"/>
      </w:r>
      <w:r>
        <w:t>.</w:t>
      </w:r>
    </w:p>
    <w:p w14:paraId="1054F386" w14:textId="4D07E637" w:rsidR="006A6901" w:rsidRDefault="001E5F84" w:rsidP="006A6901">
      <w:pPr>
        <w:pStyle w:val="Heading2"/>
      </w:pPr>
      <w:bookmarkStart w:id="616" w:name="_Toc113037965"/>
      <w:proofErr w:type="gramStart"/>
      <w:r>
        <w:t>7</w:t>
      </w:r>
      <w:r w:rsidR="00E8518B">
        <w:t xml:space="preserve">.1  </w:t>
      </w:r>
      <w:r w:rsidR="00945A05">
        <w:t>Resources</w:t>
      </w:r>
      <w:bookmarkEnd w:id="616"/>
      <w:proofErr w:type="gramEnd"/>
    </w:p>
    <w:p w14:paraId="2B21D890" w14:textId="15A1DA3F" w:rsidR="006436EA" w:rsidRPr="005050C5" w:rsidRDefault="006436EA" w:rsidP="009229C2">
      <w:pPr>
        <w:pStyle w:val="Normal2"/>
        <w:rPr>
          <w:lang w:val="en"/>
        </w:rPr>
      </w:pPr>
      <w:r w:rsidRPr="005050C5">
        <w:rPr>
          <w:lang w:val="en"/>
        </w:rPr>
        <w:t xml:space="preserve">The following resources contain advanced information that is related to this </w:t>
      </w:r>
      <w:r w:rsidR="00DA4ABA">
        <w:t xml:space="preserve">tutorial </w:t>
      </w:r>
      <w:commentRangeStart w:id="617"/>
      <w:commentRangeEnd w:id="617"/>
      <w:r w:rsidR="00DA4ABA">
        <w:rPr>
          <w:rStyle w:val="CommentReference"/>
        </w:rPr>
        <w:commentReference w:id="617"/>
      </w:r>
      <w:r w:rsidR="004B07B0">
        <w:rPr>
          <w:lang w:val="en"/>
        </w:rPr>
        <w:t xml:space="preserve">. Consult this information only if you are prepared to </w:t>
      </w:r>
      <w:r w:rsidR="00324CCB">
        <w:rPr>
          <w:lang w:val="en"/>
        </w:rPr>
        <w:t xml:space="preserve">engage </w:t>
      </w:r>
      <w:r w:rsidR="00945A05">
        <w:rPr>
          <w:lang w:val="en"/>
        </w:rPr>
        <w:t xml:space="preserve">with </w:t>
      </w:r>
      <w:r w:rsidR="00324CCB">
        <w:rPr>
          <w:lang w:val="en"/>
        </w:rPr>
        <w:t>advanced and</w:t>
      </w:r>
      <w:r w:rsidR="004B07B0">
        <w:rPr>
          <w:lang w:val="en"/>
        </w:rPr>
        <w:t xml:space="preserve"> complex technologies</w:t>
      </w:r>
      <w:r w:rsidRPr="005050C5">
        <w:rPr>
          <w:lang w:val="en"/>
        </w:rPr>
        <w:t xml:space="preserve">: </w:t>
      </w:r>
    </w:p>
    <w:p w14:paraId="746806A2" w14:textId="1AF81E9B" w:rsidR="006436EA" w:rsidRPr="005050C5" w:rsidRDefault="00DD1DD9" w:rsidP="00526149">
      <w:pPr>
        <w:pStyle w:val="Normal3"/>
        <w:numPr>
          <w:ilvl w:val="1"/>
          <w:numId w:val="14"/>
        </w:numPr>
        <w:tabs>
          <w:tab w:val="left" w:pos="990"/>
        </w:tabs>
        <w:ind w:left="990"/>
        <w:rPr>
          <w:b/>
          <w:lang w:val="en"/>
        </w:rPr>
      </w:pPr>
      <w:hyperlink r:id="rId68" w:history="1">
        <w:r w:rsidR="006436EA" w:rsidRPr="005050C5">
          <w:rPr>
            <w:rStyle w:val="Hyperlink"/>
            <w:u w:val="none"/>
            <w:lang w:val="en"/>
          </w:rPr>
          <w:t>File Server Protocol Family Test Suite User Guide</w:t>
        </w:r>
      </w:hyperlink>
      <w:r w:rsidR="00C74865">
        <w:rPr>
          <w:rStyle w:val="Hyperlink"/>
          <w:u w:val="none"/>
          <w:lang w:val="en"/>
        </w:rPr>
        <w:t xml:space="preserve">. </w:t>
      </w:r>
      <w:r w:rsidR="00C74865">
        <w:rPr>
          <w:lang w:val="en"/>
        </w:rPr>
        <w:t>A</w:t>
      </w:r>
      <w:r w:rsidR="006436EA" w:rsidRPr="009229C2">
        <w:rPr>
          <w:lang w:val="en"/>
        </w:rPr>
        <w:t xml:space="preserve"> complete guide to setting up the File Server Protocol Test Suite, including software installation and instructions for configuring the test network, Workgroup or Domain </w:t>
      </w:r>
      <w:r w:rsidR="005050C5" w:rsidRPr="009229C2">
        <w:rPr>
          <w:lang w:val="en"/>
        </w:rPr>
        <w:t xml:space="preserve">test </w:t>
      </w:r>
      <w:r w:rsidR="006436EA" w:rsidRPr="009229C2">
        <w:rPr>
          <w:lang w:val="en"/>
        </w:rPr>
        <w:t>environment, Driver and SUT computers, and the Protocol Test Manager.</w:t>
      </w:r>
      <w:r w:rsidR="00E3464A">
        <w:rPr>
          <w:lang w:val="en"/>
        </w:rPr>
        <w:t xml:space="preserve"> URL: </w:t>
      </w:r>
      <w:hyperlink r:id="rId69" w:anchor="3.4" w:history="1">
        <w:r w:rsidR="00885113">
          <w:rPr>
            <w:rStyle w:val="Hyperlink"/>
            <w:lang w:val="en"/>
          </w:rPr>
          <w:t>https://github.com/Microsoft/WindowsProtocolTestSuites/blob/main/TestSuites/FileServer/docs/FileServerUserGuide.md#3.4</w:t>
        </w:r>
      </w:hyperlink>
      <w:r w:rsidR="001A11EC">
        <w:rPr>
          <w:lang w:val="en"/>
        </w:rPr>
        <w:t xml:space="preserve"> </w:t>
      </w:r>
    </w:p>
    <w:p w14:paraId="5EDF5D8D" w14:textId="763FCC02" w:rsidR="00DB74E3" w:rsidRPr="00DB74E3" w:rsidRDefault="006436EA" w:rsidP="00B43C3C">
      <w:pPr>
        <w:pStyle w:val="Normal2"/>
        <w:numPr>
          <w:ilvl w:val="0"/>
          <w:numId w:val="12"/>
        </w:numPr>
        <w:ind w:left="990"/>
        <w:rPr>
          <w:lang w:val="en"/>
        </w:rPr>
      </w:pPr>
      <w:r w:rsidRPr="001E57D0">
        <w:rPr>
          <w:b/>
          <w:lang w:val="en"/>
        </w:rPr>
        <w:t xml:space="preserve">File Server Protocol Family Test Suite </w:t>
      </w:r>
      <w:proofErr w:type="gramStart"/>
      <w:r w:rsidRPr="001E57D0">
        <w:rPr>
          <w:b/>
          <w:lang w:val="en"/>
        </w:rPr>
        <w:t>protocols</w:t>
      </w:r>
      <w:proofErr w:type="gramEnd"/>
      <w:r w:rsidR="00C74865">
        <w:rPr>
          <w:b/>
          <w:lang w:val="en"/>
        </w:rPr>
        <w:t xml:space="preserve">. </w:t>
      </w:r>
      <w:r w:rsidR="00C74865">
        <w:t>T</w:t>
      </w:r>
      <w:r w:rsidRPr="006436EA">
        <w:rPr>
          <w:lang w:val="en"/>
        </w:rPr>
        <w:t xml:space="preserve">he full File Server Test Suite is designed to test implementations of the File Server protocol family, which includes the following protocols that are documented on the Microsoft </w:t>
      </w:r>
      <w:hyperlink r:id="rId70" w:history="1">
        <w:r w:rsidR="00DB74E3" w:rsidRPr="00DB74E3">
          <w:rPr>
            <w:rStyle w:val="Hyperlink"/>
            <w:u w:val="none"/>
            <w:lang w:val="en"/>
          </w:rPr>
          <w:t>Technical Documents</w:t>
        </w:r>
      </w:hyperlink>
      <w:r w:rsidR="00DB74E3" w:rsidRPr="00DB74E3">
        <w:rPr>
          <w:lang w:val="en"/>
        </w:rPr>
        <w:t xml:space="preserve"> site:</w:t>
      </w:r>
    </w:p>
    <w:p w14:paraId="3A14C4BD" w14:textId="5CC7A63A" w:rsidR="00DB74E3" w:rsidRDefault="00DD1DD9" w:rsidP="00B43C3C">
      <w:pPr>
        <w:pStyle w:val="Normal2"/>
        <w:numPr>
          <w:ilvl w:val="0"/>
          <w:numId w:val="11"/>
        </w:numPr>
        <w:rPr>
          <w:lang w:val="en"/>
        </w:rPr>
      </w:pPr>
      <w:hyperlink r:id="rId71" w:history="1">
        <w:r w:rsidR="00DB74E3" w:rsidRPr="00DB74E3">
          <w:rPr>
            <w:rStyle w:val="Hyperlink"/>
            <w:bCs/>
            <w:lang w:val="en"/>
          </w:rPr>
          <w:t>[MS-SMB2]</w:t>
        </w:r>
      </w:hyperlink>
      <w:r w:rsidR="00C74865">
        <w:t xml:space="preserve"> </w:t>
      </w:r>
      <w:r w:rsidR="00DB74E3" w:rsidRPr="00DB74E3">
        <w:rPr>
          <w:lang w:val="en"/>
        </w:rPr>
        <w:t>Server Message Block (SMB) Protocol Version 2 and 3</w:t>
      </w:r>
    </w:p>
    <w:p w14:paraId="671DB8C1" w14:textId="1B590B17" w:rsidR="00946D7B" w:rsidRPr="00DB74E3" w:rsidRDefault="00DD1DD9" w:rsidP="00946D7B">
      <w:pPr>
        <w:pStyle w:val="Normal2"/>
        <w:ind w:left="1350"/>
        <w:rPr>
          <w:lang w:val="en"/>
        </w:rPr>
      </w:pPr>
      <w:hyperlink r:id="rId72" w:history="1">
        <w:r w:rsidR="001A11EC" w:rsidRPr="00255572">
          <w:rPr>
            <w:rStyle w:val="Hyperlink"/>
            <w:lang w:val="en"/>
          </w:rPr>
          <w:t>https://msdn.microsoft.com/en-us/library/cc246482.aspx</w:t>
        </w:r>
      </w:hyperlink>
      <w:r w:rsidR="001A11EC">
        <w:rPr>
          <w:lang w:val="en"/>
        </w:rPr>
        <w:t xml:space="preserve"> </w:t>
      </w:r>
    </w:p>
    <w:p w14:paraId="49CC4A52" w14:textId="6AF5F14C" w:rsidR="00DB74E3" w:rsidRDefault="00DD1DD9" w:rsidP="00B43C3C">
      <w:pPr>
        <w:pStyle w:val="Normal2"/>
        <w:numPr>
          <w:ilvl w:val="0"/>
          <w:numId w:val="11"/>
        </w:numPr>
        <w:rPr>
          <w:lang w:val="en"/>
        </w:rPr>
      </w:pPr>
      <w:hyperlink r:id="rId73" w:history="1">
        <w:r w:rsidR="00DB74E3" w:rsidRPr="00DB74E3">
          <w:rPr>
            <w:rStyle w:val="Hyperlink"/>
            <w:bCs/>
            <w:lang w:val="en"/>
          </w:rPr>
          <w:t>[MS-FSRVP]</w:t>
        </w:r>
      </w:hyperlink>
      <w:r w:rsidR="00C74865">
        <w:t xml:space="preserve"> </w:t>
      </w:r>
      <w:r w:rsidR="00DB74E3" w:rsidRPr="00DB74E3">
        <w:rPr>
          <w:lang w:val="en"/>
        </w:rPr>
        <w:t>File Server Remote VSS Protocol</w:t>
      </w:r>
    </w:p>
    <w:p w14:paraId="5262E8D9" w14:textId="23EDCF99" w:rsidR="00946D7B" w:rsidRPr="00DB74E3" w:rsidRDefault="00DD1DD9" w:rsidP="00946D7B">
      <w:pPr>
        <w:pStyle w:val="Normal2"/>
        <w:ind w:left="1350"/>
        <w:rPr>
          <w:lang w:val="en"/>
        </w:rPr>
      </w:pPr>
      <w:hyperlink r:id="rId74" w:history="1">
        <w:r w:rsidR="001A11EC" w:rsidRPr="00255572">
          <w:rPr>
            <w:rStyle w:val="Hyperlink"/>
            <w:lang w:val="en"/>
          </w:rPr>
          <w:t>https://msdn.microsoft.com/en-us/library/hh554852.aspx</w:t>
        </w:r>
      </w:hyperlink>
      <w:r w:rsidR="001A11EC">
        <w:rPr>
          <w:lang w:val="en"/>
        </w:rPr>
        <w:t xml:space="preserve"> </w:t>
      </w:r>
    </w:p>
    <w:p w14:paraId="3D4C0674" w14:textId="621A7AF0" w:rsidR="00DB74E3" w:rsidRDefault="00DD1DD9" w:rsidP="00B43C3C">
      <w:pPr>
        <w:pStyle w:val="Normal2"/>
        <w:numPr>
          <w:ilvl w:val="0"/>
          <w:numId w:val="11"/>
        </w:numPr>
        <w:rPr>
          <w:lang w:val="en"/>
        </w:rPr>
      </w:pPr>
      <w:hyperlink r:id="rId75" w:history="1">
        <w:r w:rsidR="00DB74E3" w:rsidRPr="00DB74E3">
          <w:rPr>
            <w:rStyle w:val="Hyperlink"/>
            <w:bCs/>
            <w:lang w:val="en"/>
          </w:rPr>
          <w:t>[MS-SWN]</w:t>
        </w:r>
      </w:hyperlink>
      <w:r w:rsidR="00C74865">
        <w:t xml:space="preserve"> </w:t>
      </w:r>
      <w:r w:rsidR="00DB74E3" w:rsidRPr="00DB74E3">
        <w:rPr>
          <w:lang w:val="en"/>
        </w:rPr>
        <w:t>Service Witness Protocol</w:t>
      </w:r>
    </w:p>
    <w:p w14:paraId="23706DB9" w14:textId="105AA1B1" w:rsidR="00946D7B" w:rsidRPr="00DB74E3" w:rsidRDefault="00DD1DD9" w:rsidP="00946D7B">
      <w:pPr>
        <w:pStyle w:val="Normal2"/>
        <w:ind w:left="1350"/>
        <w:rPr>
          <w:lang w:val="en"/>
        </w:rPr>
      </w:pPr>
      <w:hyperlink r:id="rId76" w:history="1">
        <w:r w:rsidR="001A11EC" w:rsidRPr="00255572">
          <w:rPr>
            <w:rStyle w:val="Hyperlink"/>
            <w:lang w:val="en"/>
          </w:rPr>
          <w:t>https://msdn.microsoft.com/en-us/library/hh536748.aspx</w:t>
        </w:r>
      </w:hyperlink>
      <w:r w:rsidR="001A11EC">
        <w:rPr>
          <w:lang w:val="en"/>
        </w:rPr>
        <w:t xml:space="preserve"> </w:t>
      </w:r>
    </w:p>
    <w:p w14:paraId="28A061BD" w14:textId="68329BFE" w:rsidR="00DB74E3" w:rsidRDefault="00DD1DD9" w:rsidP="00B43C3C">
      <w:pPr>
        <w:pStyle w:val="Normal2"/>
        <w:numPr>
          <w:ilvl w:val="0"/>
          <w:numId w:val="11"/>
        </w:numPr>
        <w:rPr>
          <w:lang w:val="en"/>
        </w:rPr>
      </w:pPr>
      <w:hyperlink r:id="rId77" w:history="1">
        <w:r w:rsidR="00DB74E3" w:rsidRPr="00DB74E3">
          <w:rPr>
            <w:rStyle w:val="Hyperlink"/>
            <w:bCs/>
            <w:lang w:val="en"/>
          </w:rPr>
          <w:t>[MS-DFSC]</w:t>
        </w:r>
      </w:hyperlink>
      <w:r w:rsidR="00C74865">
        <w:t xml:space="preserve"> </w:t>
      </w:r>
      <w:r w:rsidR="00DB74E3" w:rsidRPr="00DB74E3">
        <w:rPr>
          <w:lang w:val="en"/>
        </w:rPr>
        <w:t>Distributed File System (DFS): Namespace Referral Protocol</w:t>
      </w:r>
    </w:p>
    <w:p w14:paraId="71F93CE3" w14:textId="417CEA55" w:rsidR="00946D7B" w:rsidRPr="00DB74E3" w:rsidRDefault="00DD1DD9" w:rsidP="00946D7B">
      <w:pPr>
        <w:pStyle w:val="Normal2"/>
        <w:ind w:left="1350"/>
        <w:rPr>
          <w:lang w:val="en"/>
        </w:rPr>
      </w:pPr>
      <w:hyperlink r:id="rId78" w:history="1">
        <w:r w:rsidR="001A11EC" w:rsidRPr="00255572">
          <w:rPr>
            <w:rStyle w:val="Hyperlink"/>
            <w:lang w:val="en"/>
          </w:rPr>
          <w:t>https://msdn.microsoft.com/en-us/library/cc226982.aspx</w:t>
        </w:r>
      </w:hyperlink>
      <w:r w:rsidR="001A11EC">
        <w:rPr>
          <w:lang w:val="en"/>
        </w:rPr>
        <w:t xml:space="preserve"> </w:t>
      </w:r>
    </w:p>
    <w:p w14:paraId="2BD26215" w14:textId="37FCDEFF" w:rsidR="00DB74E3" w:rsidRDefault="00DD1DD9" w:rsidP="00B43C3C">
      <w:pPr>
        <w:pStyle w:val="Normal2"/>
        <w:numPr>
          <w:ilvl w:val="0"/>
          <w:numId w:val="11"/>
        </w:numPr>
        <w:rPr>
          <w:lang w:val="en"/>
        </w:rPr>
      </w:pPr>
      <w:hyperlink r:id="rId79" w:history="1">
        <w:r w:rsidR="00DB74E3" w:rsidRPr="00DB74E3">
          <w:rPr>
            <w:rStyle w:val="Hyperlink"/>
            <w:bCs/>
            <w:lang w:val="en"/>
          </w:rPr>
          <w:t>[MS-SQOS]</w:t>
        </w:r>
      </w:hyperlink>
      <w:r w:rsidR="00C74865">
        <w:t xml:space="preserve"> </w:t>
      </w:r>
      <w:r w:rsidR="00DB74E3" w:rsidRPr="00DB74E3">
        <w:rPr>
          <w:lang w:val="en"/>
        </w:rPr>
        <w:t>Storage Quality of Service Protocol</w:t>
      </w:r>
    </w:p>
    <w:p w14:paraId="53196054" w14:textId="571A502F" w:rsidR="00B42584" w:rsidRPr="00DB74E3" w:rsidRDefault="00DD1DD9" w:rsidP="00B42584">
      <w:pPr>
        <w:pStyle w:val="Normal2"/>
        <w:ind w:left="1350"/>
        <w:rPr>
          <w:lang w:val="en"/>
        </w:rPr>
      </w:pPr>
      <w:hyperlink r:id="rId80" w:history="1">
        <w:r w:rsidR="001A11EC" w:rsidRPr="00255572">
          <w:rPr>
            <w:rStyle w:val="Hyperlink"/>
            <w:lang w:val="en"/>
          </w:rPr>
          <w:t>https://msdn.microsoft.com/en-us/library/mt226249.aspx</w:t>
        </w:r>
      </w:hyperlink>
      <w:r w:rsidR="001A11EC">
        <w:rPr>
          <w:lang w:val="en"/>
        </w:rPr>
        <w:t xml:space="preserve"> </w:t>
      </w:r>
    </w:p>
    <w:p w14:paraId="410991FA" w14:textId="2F7951C7" w:rsidR="00DB74E3" w:rsidRDefault="00DD1DD9" w:rsidP="00B43C3C">
      <w:pPr>
        <w:pStyle w:val="Normal2"/>
        <w:numPr>
          <w:ilvl w:val="0"/>
          <w:numId w:val="11"/>
        </w:numPr>
        <w:rPr>
          <w:lang w:val="en"/>
        </w:rPr>
      </w:pPr>
      <w:hyperlink r:id="rId81" w:history="1">
        <w:r w:rsidR="00DB74E3" w:rsidRPr="00DB74E3">
          <w:rPr>
            <w:rStyle w:val="Hyperlink"/>
            <w:bCs/>
            <w:lang w:val="en"/>
          </w:rPr>
          <w:t>[MS-RSVD]</w:t>
        </w:r>
      </w:hyperlink>
      <w:r w:rsidR="00C74865">
        <w:t xml:space="preserve"> </w:t>
      </w:r>
      <w:r w:rsidR="00DB74E3" w:rsidRPr="00DB74E3">
        <w:rPr>
          <w:lang w:val="en"/>
        </w:rPr>
        <w:t>Remote Shared Virtual Disk Protocol</w:t>
      </w:r>
    </w:p>
    <w:p w14:paraId="64B1435A" w14:textId="6DC10F2A" w:rsidR="00B42584" w:rsidRPr="00DB74E3" w:rsidRDefault="00DD1DD9" w:rsidP="00B42584">
      <w:pPr>
        <w:pStyle w:val="Normal2"/>
        <w:ind w:left="1350"/>
        <w:rPr>
          <w:lang w:val="en"/>
        </w:rPr>
      </w:pPr>
      <w:hyperlink r:id="rId82" w:history="1">
        <w:r w:rsidR="001A11EC" w:rsidRPr="00255572">
          <w:rPr>
            <w:rStyle w:val="Hyperlink"/>
            <w:lang w:val="en"/>
          </w:rPr>
          <w:t>https://msdn.microsoft.com/en-us/library/dn393384.aspx</w:t>
        </w:r>
      </w:hyperlink>
      <w:r w:rsidR="001A11EC">
        <w:rPr>
          <w:lang w:val="en"/>
        </w:rPr>
        <w:t xml:space="preserve"> </w:t>
      </w:r>
    </w:p>
    <w:p w14:paraId="40A8B13C" w14:textId="4AF74BEE" w:rsidR="00DB74E3" w:rsidRDefault="00DD1DD9" w:rsidP="00B43C3C">
      <w:pPr>
        <w:pStyle w:val="Normal2"/>
        <w:numPr>
          <w:ilvl w:val="0"/>
          <w:numId w:val="11"/>
        </w:numPr>
        <w:rPr>
          <w:lang w:val="en"/>
        </w:rPr>
      </w:pPr>
      <w:hyperlink r:id="rId83" w:history="1">
        <w:r w:rsidR="00DB74E3" w:rsidRPr="00DB74E3">
          <w:rPr>
            <w:rStyle w:val="Hyperlink"/>
            <w:bCs/>
            <w:lang w:val="en"/>
          </w:rPr>
          <w:t>[MS-FSA]</w:t>
        </w:r>
      </w:hyperlink>
      <w:r w:rsidR="00C74865">
        <w:t xml:space="preserve"> </w:t>
      </w:r>
      <w:r w:rsidR="00DB74E3" w:rsidRPr="00DB74E3">
        <w:rPr>
          <w:lang w:val="en"/>
        </w:rPr>
        <w:t>File System Algorithms</w:t>
      </w:r>
    </w:p>
    <w:p w14:paraId="27BC8C5E" w14:textId="0D8F21A9" w:rsidR="00E3464A" w:rsidRPr="005050C5" w:rsidRDefault="00DD1DD9" w:rsidP="00E3464A">
      <w:pPr>
        <w:pStyle w:val="Normal2"/>
        <w:ind w:left="1350"/>
        <w:rPr>
          <w:lang w:val="en"/>
        </w:rPr>
      </w:pPr>
      <w:hyperlink r:id="rId84" w:history="1">
        <w:r w:rsidR="001A11EC" w:rsidRPr="00255572">
          <w:rPr>
            <w:rStyle w:val="Hyperlink"/>
            <w:lang w:val="en"/>
          </w:rPr>
          <w:t>https://msdn.microsoft.com/en-us/library/ff469524.aspx</w:t>
        </w:r>
      </w:hyperlink>
      <w:r w:rsidR="001A11EC">
        <w:rPr>
          <w:lang w:val="en"/>
        </w:rPr>
        <w:t xml:space="preserve"> </w:t>
      </w:r>
    </w:p>
    <w:p w14:paraId="653B30BC" w14:textId="36655A4C" w:rsidR="00934177" w:rsidRPr="00934177" w:rsidRDefault="001E57D0" w:rsidP="00B43C3C">
      <w:pPr>
        <w:pStyle w:val="Normal2"/>
        <w:numPr>
          <w:ilvl w:val="0"/>
          <w:numId w:val="11"/>
        </w:numPr>
        <w:ind w:left="990"/>
        <w:rPr>
          <w:lang w:val="en"/>
        </w:rPr>
      </w:pPr>
      <w:r w:rsidRPr="005050C5">
        <w:rPr>
          <w:b/>
          <w:lang w:val="en"/>
        </w:rPr>
        <w:t>Test Suite design specifications</w:t>
      </w:r>
      <w:r w:rsidR="00C74865">
        <w:rPr>
          <w:b/>
          <w:lang w:val="en"/>
        </w:rPr>
        <w:t xml:space="preserve">. </w:t>
      </w:r>
      <w:r w:rsidR="00C74865">
        <w:rPr>
          <w:lang w:val="en"/>
        </w:rPr>
        <w:t>T</w:t>
      </w:r>
      <w:r w:rsidR="00934177" w:rsidRPr="00934177">
        <w:rPr>
          <w:lang w:val="en"/>
        </w:rPr>
        <w:t xml:space="preserve">o learn more about </w:t>
      </w:r>
      <w:r w:rsidR="00934177" w:rsidRPr="00934177">
        <w:rPr>
          <w:b/>
          <w:bCs/>
          <w:lang w:val="en"/>
        </w:rPr>
        <w:t>Test Suite</w:t>
      </w:r>
      <w:r w:rsidR="00934177" w:rsidRPr="00934177">
        <w:rPr>
          <w:bCs/>
          <w:lang w:val="en"/>
        </w:rPr>
        <w:t xml:space="preserve"> design</w:t>
      </w:r>
      <w:r w:rsidR="00934177" w:rsidRPr="00934177">
        <w:rPr>
          <w:lang w:val="en"/>
        </w:rPr>
        <w:t xml:space="preserve">, see the following documentation:  </w:t>
      </w:r>
    </w:p>
    <w:p w14:paraId="2AC986EC" w14:textId="0E029C0B" w:rsidR="00934177" w:rsidRDefault="00DD1DD9" w:rsidP="00B43C3C">
      <w:pPr>
        <w:pStyle w:val="Normal2"/>
        <w:numPr>
          <w:ilvl w:val="0"/>
          <w:numId w:val="10"/>
        </w:numPr>
        <w:rPr>
          <w:lang w:val="en"/>
        </w:rPr>
      </w:pPr>
      <w:hyperlink r:id="rId85" w:history="1">
        <w:r w:rsidR="00934177" w:rsidRPr="00934177">
          <w:rPr>
            <w:rStyle w:val="Hyperlink"/>
            <w:lang w:val="en"/>
          </w:rPr>
          <w:t>MS-</w:t>
        </w:r>
        <w:proofErr w:type="spellStart"/>
        <w:r w:rsidR="00934177" w:rsidRPr="00934177">
          <w:rPr>
            <w:rStyle w:val="Hyperlink"/>
            <w:lang w:val="en"/>
          </w:rPr>
          <w:t>SMB_ServerTestDesignSpecification</w:t>
        </w:r>
        <w:proofErr w:type="spellEnd"/>
      </w:hyperlink>
      <w:r w:rsidR="00934177" w:rsidRPr="00934177">
        <w:rPr>
          <w:lang w:val="en"/>
        </w:rPr>
        <w:t xml:space="preserve">  </w:t>
      </w:r>
    </w:p>
    <w:p w14:paraId="56EE17AC" w14:textId="109F09C8" w:rsidR="00E3464A" w:rsidRPr="00934177" w:rsidRDefault="00DD1DD9" w:rsidP="00E3464A">
      <w:pPr>
        <w:pStyle w:val="Normal2"/>
        <w:ind w:left="1350"/>
        <w:rPr>
          <w:lang w:val="en"/>
        </w:rPr>
      </w:pPr>
      <w:hyperlink r:id="rId86" w:history="1">
        <w:r w:rsidR="00885113">
          <w:rPr>
            <w:rStyle w:val="Hyperlink"/>
            <w:lang w:val="en"/>
          </w:rPr>
          <w:t>https://github.com/Microsoft/WindowsProtocolTestSuites/tree/main/TestSuites/MS-SMB/docs/</w:t>
        </w:r>
      </w:hyperlink>
      <w:r w:rsidR="001A11EC">
        <w:rPr>
          <w:lang w:val="en"/>
        </w:rPr>
        <w:t xml:space="preserve"> </w:t>
      </w:r>
    </w:p>
    <w:p w14:paraId="1049D16C" w14:textId="417013AC" w:rsidR="00934177" w:rsidRPr="00E3464A" w:rsidRDefault="00DD1DD9" w:rsidP="00B43C3C">
      <w:pPr>
        <w:pStyle w:val="Normal2"/>
        <w:numPr>
          <w:ilvl w:val="0"/>
          <w:numId w:val="10"/>
        </w:numPr>
        <w:rPr>
          <w:rStyle w:val="Hyperlink"/>
          <w:color w:val="auto"/>
          <w:u w:val="none"/>
          <w:lang w:val="en"/>
        </w:rPr>
      </w:pPr>
      <w:hyperlink r:id="rId87" w:history="1">
        <w:r w:rsidR="00934177" w:rsidRPr="00934177">
          <w:rPr>
            <w:rStyle w:val="Hyperlink"/>
            <w:lang w:val="en"/>
          </w:rPr>
          <w:t>File Server Protocol Family Test Design Specification</w:t>
        </w:r>
      </w:hyperlink>
    </w:p>
    <w:p w14:paraId="3BCD031E" w14:textId="20EA051E" w:rsidR="00E3464A" w:rsidRPr="00934177" w:rsidRDefault="00DD1DD9" w:rsidP="00E3464A">
      <w:pPr>
        <w:pStyle w:val="Normal2"/>
        <w:ind w:left="1350"/>
        <w:rPr>
          <w:lang w:val="en"/>
        </w:rPr>
      </w:pPr>
      <w:hyperlink r:id="rId88" w:history="1">
        <w:r w:rsidR="00885113">
          <w:rPr>
            <w:rStyle w:val="Hyperlink"/>
            <w:lang w:val="en"/>
          </w:rPr>
          <w:t>https://github.com/Microsoft/WindowsProtocolTestSuites/blob/main/TestSuites/FileServer/docs/FileServerTestDesignSpecification.md</w:t>
        </w:r>
      </w:hyperlink>
      <w:r w:rsidR="001A11EC">
        <w:rPr>
          <w:lang w:val="en"/>
        </w:rPr>
        <w:t xml:space="preserve"> </w:t>
      </w:r>
    </w:p>
    <w:p w14:paraId="7AF3CCDC" w14:textId="50837F8C" w:rsidR="00934177" w:rsidRPr="00E3464A" w:rsidRDefault="00DD1DD9" w:rsidP="00B43C3C">
      <w:pPr>
        <w:pStyle w:val="Normal2"/>
        <w:numPr>
          <w:ilvl w:val="0"/>
          <w:numId w:val="10"/>
        </w:numPr>
        <w:rPr>
          <w:rStyle w:val="Hyperlink"/>
          <w:color w:val="auto"/>
          <w:u w:val="none"/>
          <w:lang w:val="en"/>
        </w:rPr>
      </w:pPr>
      <w:hyperlink r:id="rId89" w:history="1">
        <w:r w:rsidR="00934177" w:rsidRPr="00934177">
          <w:rPr>
            <w:rStyle w:val="Hyperlink"/>
            <w:lang w:val="en"/>
          </w:rPr>
          <w:t>Authentication Protocol Server Test Design Specification</w:t>
        </w:r>
      </w:hyperlink>
    </w:p>
    <w:p w14:paraId="6D202813" w14:textId="548BC407" w:rsidR="00E3464A" w:rsidRPr="00934177" w:rsidRDefault="00DD1DD9" w:rsidP="00E3464A">
      <w:pPr>
        <w:pStyle w:val="Normal2"/>
        <w:ind w:left="1350"/>
        <w:rPr>
          <w:lang w:val="en"/>
        </w:rPr>
      </w:pPr>
      <w:hyperlink r:id="rId90" w:history="1">
        <w:r w:rsidR="00885113">
          <w:rPr>
            <w:rStyle w:val="Hyperlink"/>
            <w:lang w:val="en"/>
          </w:rPr>
          <w:t>https://github.com/Microsoft/WindowsProtocolTestSuites/blob/main/TestSuites/FileServer/docs/Auth_ServerTestDesignSpecification.md</w:t>
        </w:r>
      </w:hyperlink>
      <w:r w:rsidR="001A11EC">
        <w:rPr>
          <w:lang w:val="en"/>
        </w:rPr>
        <w:t xml:space="preserve"> </w:t>
      </w:r>
    </w:p>
    <w:p w14:paraId="76070FB3" w14:textId="24EF4110" w:rsidR="00934177" w:rsidRPr="00E3464A" w:rsidRDefault="00DD1DD9" w:rsidP="00B43C3C">
      <w:pPr>
        <w:pStyle w:val="Normal2"/>
        <w:numPr>
          <w:ilvl w:val="0"/>
          <w:numId w:val="10"/>
        </w:numPr>
        <w:rPr>
          <w:rStyle w:val="Hyperlink"/>
          <w:color w:val="auto"/>
          <w:u w:val="none"/>
          <w:lang w:val="en"/>
        </w:rPr>
      </w:pPr>
      <w:hyperlink r:id="rId91" w:history="1">
        <w:r w:rsidR="00934177" w:rsidRPr="00934177">
          <w:rPr>
            <w:rStyle w:val="Hyperlink"/>
            <w:lang w:val="en"/>
          </w:rPr>
          <w:t>MS-FSA Protocol Server Test Design Specification</w:t>
        </w:r>
      </w:hyperlink>
    </w:p>
    <w:p w14:paraId="0B56D5A9" w14:textId="07C0B938" w:rsidR="00E3464A" w:rsidRPr="00934177" w:rsidRDefault="00DD1DD9" w:rsidP="00E3464A">
      <w:pPr>
        <w:pStyle w:val="Normal2"/>
        <w:ind w:left="1350"/>
        <w:rPr>
          <w:lang w:val="en"/>
        </w:rPr>
      </w:pPr>
      <w:hyperlink r:id="rId92" w:history="1">
        <w:r w:rsidR="00885113">
          <w:rPr>
            <w:rStyle w:val="Hyperlink"/>
            <w:lang w:val="en"/>
          </w:rPr>
          <w:t>https://github.com/Microsoft/WindowsProtocolTestSuites/blob/main/TestSuites/FileServer/docs/MS-FSA_ServerTestDesignSpecification.md</w:t>
        </w:r>
      </w:hyperlink>
      <w:r w:rsidR="001A11EC">
        <w:rPr>
          <w:lang w:val="en"/>
        </w:rPr>
        <w:t xml:space="preserve"> </w:t>
      </w:r>
    </w:p>
    <w:p w14:paraId="7741E932" w14:textId="07380CD2" w:rsidR="00737719" w:rsidRPr="00E3464A" w:rsidRDefault="00DD1DD9" w:rsidP="00B43C3C">
      <w:pPr>
        <w:pStyle w:val="Normal2"/>
        <w:numPr>
          <w:ilvl w:val="0"/>
          <w:numId w:val="10"/>
        </w:numPr>
        <w:rPr>
          <w:rStyle w:val="Hyperlink"/>
          <w:color w:val="auto"/>
          <w:u w:val="none"/>
          <w:lang w:val="en"/>
        </w:rPr>
      </w:pPr>
      <w:hyperlink r:id="rId93" w:history="1">
        <w:r w:rsidR="00934177" w:rsidRPr="00934177">
          <w:rPr>
            <w:rStyle w:val="Hyperlink"/>
            <w:lang w:val="en"/>
          </w:rPr>
          <w:t>MS-SQOS Protocol Server Test Design Specification</w:t>
        </w:r>
      </w:hyperlink>
    </w:p>
    <w:p w14:paraId="0FF3AA0E" w14:textId="4863CECE" w:rsidR="00E3464A" w:rsidRPr="00C63D40" w:rsidRDefault="00DD1DD9" w:rsidP="00E3464A">
      <w:pPr>
        <w:pStyle w:val="Normal2"/>
        <w:ind w:left="1350"/>
        <w:rPr>
          <w:lang w:val="en"/>
        </w:rPr>
      </w:pPr>
      <w:hyperlink r:id="rId94" w:history="1">
        <w:r w:rsidR="00885113">
          <w:rPr>
            <w:rStyle w:val="Hyperlink"/>
            <w:lang w:val="en"/>
          </w:rPr>
          <w:t>https://github.com/Microsoft/WindowsProtocolTestSuites/blob/main/TestSuites/FileServer/docs/MS-SQOS_ServerTestDesignSpecification.md</w:t>
        </w:r>
      </w:hyperlink>
      <w:r w:rsidR="001A11EC">
        <w:rPr>
          <w:lang w:val="en"/>
        </w:rPr>
        <w:t xml:space="preserve"> </w:t>
      </w:r>
    </w:p>
    <w:sectPr w:rsidR="00E3464A" w:rsidRPr="00C63D40" w:rsidSect="00C94F1A">
      <w:headerReference w:type="even" r:id="rId95"/>
      <w:headerReference w:type="default" r:id="rId96"/>
      <w:footerReference w:type="even" r:id="rId97"/>
      <w:footerReference w:type="default" r:id="rId98"/>
      <w:headerReference w:type="first" r:id="rId99"/>
      <w:footerReference w:type="first" r:id="rId100"/>
      <w:pgSz w:w="12240" w:h="15840"/>
      <w:pgMar w:top="864" w:right="864" w:bottom="864" w:left="864" w:header="720" w:footer="720" w:gutter="0"/>
      <w:pgNumType w:start="0"/>
      <w:cols w:space="720"/>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9" w:author="Joe Tornese" w:date="2023-08-22T12:30:00Z" w:initials="JT">
    <w:p w14:paraId="0EF884C4" w14:textId="77777777" w:rsidR="00162CAE" w:rsidRDefault="00DA4ABA" w:rsidP="00DD1DD9">
      <w:pPr>
        <w:pStyle w:val="CommentText"/>
      </w:pPr>
      <w:r>
        <w:rPr>
          <w:rStyle w:val="CommentReference"/>
        </w:rPr>
        <w:annotationRef/>
      </w:r>
      <w:r w:rsidR="00162CAE">
        <w:t>Cover page formatting: Are the words "Abstract and "Author" required here? Please review MS presentation templates to make sure it is aligned with this cover page format. If it is, please ignore comment.</w:t>
      </w:r>
    </w:p>
  </w:comment>
  <w:comment w:id="10" w:author="Abiodun Aremu" w:date="2023-08-31T12:53:00Z" w:initials="AA">
    <w:p w14:paraId="0E770E6A" w14:textId="77777777" w:rsidR="00DD1DD9" w:rsidRDefault="00DD1DD9" w:rsidP="00DD1DD9">
      <w:pPr>
        <w:pStyle w:val="CommentText"/>
      </w:pPr>
      <w:r>
        <w:rPr>
          <w:rStyle w:val="CommentReference"/>
        </w:rPr>
        <w:annotationRef/>
      </w:r>
      <w:r>
        <w:t>Please share links to the referenced presentation templates.</w:t>
      </w:r>
    </w:p>
  </w:comment>
  <w:comment w:id="12" w:author="Joe Tornese" w:date="2023-08-22T12:34:00Z" w:initials="JT">
    <w:p w14:paraId="1AC7A79B" w14:textId="424CEFF0" w:rsidR="00CC673C" w:rsidRDefault="00DA4ABA">
      <w:pPr>
        <w:pStyle w:val="CommentText"/>
      </w:pPr>
      <w:r>
        <w:rPr>
          <w:rStyle w:val="CommentReference"/>
        </w:rPr>
        <w:annotationRef/>
      </w:r>
      <w:r w:rsidR="00CC673C">
        <w:rPr>
          <w:b/>
          <w:bCs/>
        </w:rPr>
        <w:t>Global comment:</w:t>
      </w:r>
      <w:r w:rsidR="00CC673C">
        <w:t xml:space="preserve"> MS Style favors sentence case in general. "</w:t>
      </w:r>
      <w:r w:rsidR="00CC673C">
        <w:rPr>
          <w:color w:val="000000"/>
          <w:highlight w:val="white"/>
        </w:rPr>
        <w:t>Don't capitalize common nouns unless they begin a </w:t>
      </w:r>
      <w:r w:rsidR="00CC673C">
        <w:rPr>
          <w:color w:val="000000"/>
        </w:rPr>
        <w:t>sentence </w:t>
      </w:r>
      <w:r w:rsidR="00CC673C">
        <w:rPr>
          <w:color w:val="000000"/>
          <w:highlight w:val="white"/>
        </w:rPr>
        <w:t>or the situation calls for title-style capitalization. Most technology concepts, product categories, devices, and features are common nouns</w:t>
      </w:r>
      <w:r w:rsidR="00CC673C">
        <w:t>."</w:t>
      </w:r>
    </w:p>
    <w:p w14:paraId="787598DB" w14:textId="77777777" w:rsidR="00CC673C" w:rsidRDefault="00CC673C">
      <w:pPr>
        <w:pStyle w:val="CommentText"/>
      </w:pPr>
    </w:p>
    <w:p w14:paraId="52760890" w14:textId="77777777" w:rsidR="00CC673C" w:rsidRDefault="00CC673C">
      <w:pPr>
        <w:pStyle w:val="CommentText"/>
      </w:pPr>
      <w:r>
        <w:t xml:space="preserve">1) Throughout the paper, title case is employed to words.  This instance, for example, is the word "tutorial," which should not be in title case. Unless this is the proper name of the session, MS Style suggests sentence case.  </w:t>
      </w:r>
    </w:p>
    <w:p w14:paraId="153351A9" w14:textId="77777777" w:rsidR="00CC673C" w:rsidRDefault="00CC673C">
      <w:pPr>
        <w:pStyle w:val="CommentText"/>
      </w:pPr>
    </w:p>
    <w:p w14:paraId="6CD06F99" w14:textId="77777777" w:rsidR="00CC673C" w:rsidRDefault="00CC673C">
      <w:pPr>
        <w:pStyle w:val="CommentText"/>
      </w:pPr>
      <w:r>
        <w:t>Another example is the term "Test Case," which appears throughout this paper in title case.  However, although it has its own term in the definition section of this paper, is it the proper name of a specific/special file or program?  Is it how it is spelled in a user interface?</w:t>
      </w:r>
      <w:r>
        <w:br/>
      </w:r>
      <w:r>
        <w:br/>
        <w:t>Although I am not an SME, I flagged this because it seems inconsistent with MS Style and this is illustrated in the definition for "Driver computer," which employs sentence case for the general reference term "test case."</w:t>
      </w:r>
    </w:p>
    <w:p w14:paraId="13562B0F" w14:textId="77777777" w:rsidR="00CC673C" w:rsidRDefault="00CC673C">
      <w:pPr>
        <w:pStyle w:val="CommentText"/>
      </w:pPr>
    </w:p>
    <w:p w14:paraId="6BBE9645" w14:textId="77777777" w:rsidR="00CC673C" w:rsidRDefault="00CC673C">
      <w:pPr>
        <w:pStyle w:val="CommentText"/>
      </w:pPr>
      <w:r>
        <w:t xml:space="preserve">2) Also, if these names are the proper names of programs etc, and they merit title case, then please review guidelines regarding using the plural forms. For example, the writer might have to use the sentence case when referring to its plural form for trademark issues, reader confusion, etc. For example, Test Case &gt; test cases. </w:t>
      </w:r>
      <w:r>
        <w:br/>
      </w:r>
      <w:r>
        <w:br/>
        <w:t>I have not made any changes since the intent is not clear to me. Please:</w:t>
      </w:r>
    </w:p>
    <w:p w14:paraId="0997BB46" w14:textId="77777777" w:rsidR="00CC673C" w:rsidRDefault="00CC673C">
      <w:pPr>
        <w:pStyle w:val="CommentText"/>
      </w:pPr>
    </w:p>
    <w:p w14:paraId="1CF8169E" w14:textId="77777777" w:rsidR="00CC673C" w:rsidRDefault="00CC673C">
      <w:pPr>
        <w:pStyle w:val="CommentText"/>
      </w:pPr>
      <w:r>
        <w:t xml:space="preserve">a)  Review </w:t>
      </w:r>
      <w:r>
        <w:rPr>
          <w:b/>
          <w:bCs/>
        </w:rPr>
        <w:t xml:space="preserve">all </w:t>
      </w:r>
      <w:r>
        <w:t>instances of title case and title case in plural form, and if it is correct as is, ignore my comments. If it requires modification, update accordingly with sentence case throughout this paper, if necessary.</w:t>
      </w:r>
    </w:p>
    <w:p w14:paraId="06A8724E" w14:textId="77777777" w:rsidR="00CC673C" w:rsidRDefault="00CC673C" w:rsidP="00DD1DD9">
      <w:pPr>
        <w:pStyle w:val="CommentText"/>
      </w:pPr>
      <w:r>
        <w:br/>
        <w:t xml:space="preserve">b)  Review </w:t>
      </w:r>
      <w:r>
        <w:rPr>
          <w:b/>
          <w:bCs/>
        </w:rPr>
        <w:t xml:space="preserve">all </w:t>
      </w:r>
      <w:r>
        <w:t xml:space="preserve">instances of title case words throughout this paper - including glossary terms - and employ sentence case unless the are an exception and call for title case. </w:t>
      </w:r>
      <w:r>
        <w:br/>
      </w:r>
      <w:r>
        <w:br/>
        <w:t>Be consistent either way throughout the paper.</w:t>
      </w:r>
    </w:p>
  </w:comment>
  <w:comment w:id="13" w:author="Joe Tornese" w:date="2023-08-25T11:55:00Z" w:initials="JT">
    <w:p w14:paraId="4108EAE0" w14:textId="77777777" w:rsidR="00EC5A2D" w:rsidRDefault="006A582F" w:rsidP="00DD1DD9">
      <w:pPr>
        <w:pStyle w:val="CommentText"/>
      </w:pPr>
      <w:r>
        <w:rPr>
          <w:rStyle w:val="CommentReference"/>
        </w:rPr>
        <w:annotationRef/>
      </w:r>
      <w:r w:rsidR="00EC5A2D">
        <w:rPr>
          <w:b/>
          <w:bCs/>
        </w:rPr>
        <w:t>Global comment</w:t>
      </w:r>
      <w:r w:rsidR="00EC5A2D">
        <w:t xml:space="preserve">: I noticed that the writer introduces abbreviated forms of products or programs or files, etc. Usually, this occurs when the intent is use the abbreviated form afterwards. MS Style states that this is the general practice where the name  is spelled out in the first instance and the abbreviated form is introduced in parentheses. </w:t>
      </w:r>
      <w:r w:rsidR="00EC5A2D">
        <w:br/>
      </w:r>
      <w:r w:rsidR="00EC5A2D">
        <w:br/>
        <w:t xml:space="preserve">However, the abbreviated forms here (in this example "FSSTS") are not used consistently afterwards. Instead, these names are spelled out in their entirety in many instances and abbreviated in some other instances. </w:t>
      </w:r>
      <w:r w:rsidR="00EC5A2D">
        <w:br/>
      </w:r>
      <w:r w:rsidR="00EC5A2D">
        <w:br/>
        <w:t xml:space="preserve">Please review all of the abbreviations and acronyms introduced and decide whether the abbreviated form will be used throughout.  </w:t>
      </w:r>
      <w:r w:rsidR="00EC5A2D">
        <w:br/>
      </w:r>
      <w:r w:rsidR="00EC5A2D">
        <w:br/>
        <w:t xml:space="preserve">It is quite possible that for the purposes of  this lab it would </w:t>
      </w:r>
      <w:r w:rsidR="00EC5A2D">
        <w:rPr>
          <w:b/>
          <w:bCs/>
          <w:i/>
          <w:iCs/>
        </w:rPr>
        <w:t xml:space="preserve">not </w:t>
      </w:r>
      <w:r w:rsidR="00EC5A2D">
        <w:t xml:space="preserve">be helpful to readers to refer to important items with abbreviations. If this is so, then please apply the spelled out version(s) consistently throughout. </w:t>
      </w:r>
    </w:p>
  </w:comment>
  <w:comment w:id="18" w:author="Joe Tornese" w:date="2023-08-24T11:33:00Z" w:initials="JT">
    <w:p w14:paraId="5C7EF671" w14:textId="44580497" w:rsidR="00CC673C" w:rsidRDefault="00162CAE" w:rsidP="00DD1DD9">
      <w:pPr>
        <w:pStyle w:val="CommentText"/>
      </w:pPr>
      <w:r>
        <w:rPr>
          <w:rStyle w:val="CommentReference"/>
        </w:rPr>
        <w:annotationRef/>
      </w:r>
      <w:r w:rsidR="00CC673C">
        <w:rPr>
          <w:b/>
          <w:bCs/>
        </w:rPr>
        <w:t>Global comment:</w:t>
      </w:r>
      <w:r w:rsidR="00CC673C">
        <w:t xml:space="preserve"> There seem to be duplicate (and inconsistently applied) links for the same terms throughout this paper. Is there a need to link these terms to the glossary more than one time? Too many links generally add clutter. If there is no need (in this paper it seems that readers can go directly to the glossary if necessary), please remove hyperlinks accordingly so that the link appears in the first occurrence only (whether it is the first occurrence in each section or in the entire paper, apply consistently). </w:t>
      </w:r>
      <w:r w:rsidR="00CC673C">
        <w:br/>
        <w:t>However, if these duplicate links are intentional and standard practice for this type of paper, please link the terms consistently throughout.</w:t>
      </w:r>
    </w:p>
  </w:comment>
  <w:comment w:id="22" w:author="Joe Tornese" w:date="2023-08-22T12:34:00Z" w:initials="JT">
    <w:p w14:paraId="20222E01" w14:textId="256F238E"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23" w:author="Abiodun Aremu" w:date="2023-08-30T09:20:00Z" w:initials="AA">
    <w:p w14:paraId="5B8790D5" w14:textId="77777777" w:rsidR="00525E5D" w:rsidRDefault="00525E5D" w:rsidP="00DD1DD9">
      <w:pPr>
        <w:pStyle w:val="CommentText"/>
      </w:pPr>
      <w:r>
        <w:rPr>
          <w:rStyle w:val="CommentReference"/>
        </w:rPr>
        <w:annotationRef/>
      </w:r>
      <w:r>
        <w:t>Sentence case serves the intent of the document and statement.</w:t>
      </w:r>
    </w:p>
  </w:comment>
  <w:comment w:id="24" w:author="Joe Tornese" w:date="2023-08-24T12:22:00Z" w:initials="JT">
    <w:p w14:paraId="539CA2FF" w14:textId="4F997BA6" w:rsidR="004F3A87" w:rsidRDefault="00C93E5E" w:rsidP="00DD1DD9">
      <w:pPr>
        <w:pStyle w:val="CommentText"/>
      </w:pPr>
      <w:r>
        <w:rPr>
          <w:rStyle w:val="CommentReference"/>
        </w:rPr>
        <w:annotationRef/>
      </w:r>
      <w:r w:rsidR="004F3A87">
        <w:rPr>
          <w:b/>
          <w:bCs/>
        </w:rPr>
        <w:t>Global comment:</w:t>
      </w:r>
      <w:r w:rsidR="004F3A87">
        <w:t xml:space="preserve"> The use of bolded words seems to have intent throughout this paper (to emphasize steps in a process, buttons to be selected, etc). However, I wanted to flag for the writer that there seems to be a duplicate section 5.4 that highlights processes, but does </w:t>
      </w:r>
      <w:r w:rsidR="004F3A87">
        <w:rPr>
          <w:b/>
          <w:bCs/>
          <w:i/>
          <w:iCs/>
        </w:rPr>
        <w:t xml:space="preserve">not </w:t>
      </w:r>
      <w:r w:rsidR="004F3A87">
        <w:t>employ bolded words. It starts with using bold to highlight items as in other processes described in this paper, but then seems to become all plain text as the process instructions continue.</w:t>
      </w:r>
      <w:r w:rsidR="004F3A87">
        <w:br/>
      </w:r>
      <w:r w:rsidR="004F3A87">
        <w:br/>
        <w:t xml:space="preserve">Since I am not an SME and am not qualified to indicate where the emphasis should be in any of these processes or which section 5.4 is the accurate one, please review both versions of these sections and revise the process steps where/if necessary.   </w:t>
      </w:r>
    </w:p>
  </w:comment>
  <w:comment w:id="25" w:author="Abiodun Aremu" w:date="2023-08-30T09:18:00Z" w:initials="AA">
    <w:p w14:paraId="28638903" w14:textId="77777777" w:rsidR="00525E5D" w:rsidRDefault="00525E5D" w:rsidP="00DD1DD9">
      <w:pPr>
        <w:pStyle w:val="CommentText"/>
      </w:pPr>
      <w:r>
        <w:rPr>
          <w:rStyle w:val="CommentReference"/>
        </w:rPr>
        <w:annotationRef/>
      </w:r>
      <w:r>
        <w:t>Section 5.4 should apply the use of bold words where necessary for consistency. Thanks for spotting it.</w:t>
      </w:r>
    </w:p>
  </w:comment>
  <w:comment w:id="27" w:author="Joe Tornese" w:date="2023-08-22T13:04:00Z" w:initials="JT">
    <w:p w14:paraId="2023CA87" w14:textId="5CC10E83" w:rsidR="00DC3CBA" w:rsidRDefault="00DC3CBA" w:rsidP="00DD1DD9">
      <w:pPr>
        <w:pStyle w:val="CommentText"/>
      </w:pPr>
      <w:r>
        <w:rPr>
          <w:rStyle w:val="CommentReference"/>
        </w:rPr>
        <w:annotationRef/>
      </w:r>
      <w:r>
        <w:t xml:space="preserve">This statement does not seem to be necessary since the audience/goals sections follow immediately. </w:t>
      </w:r>
    </w:p>
  </w:comment>
  <w:comment w:id="28" w:author="Abiodun Aremu" w:date="2023-08-30T09:17:00Z" w:initials="AA">
    <w:p w14:paraId="01B33B20" w14:textId="77777777" w:rsidR="00525E5D" w:rsidRDefault="00525E5D" w:rsidP="00DD1DD9">
      <w:pPr>
        <w:pStyle w:val="CommentText"/>
      </w:pPr>
      <w:r>
        <w:rPr>
          <w:rStyle w:val="CommentReference"/>
        </w:rPr>
        <w:annotationRef/>
      </w:r>
      <w:r>
        <w:t>I agree</w:t>
      </w:r>
    </w:p>
  </w:comment>
  <w:comment w:id="30" w:author="Joe Tornese" w:date="2023-08-22T13:11:00Z" w:initials="JT">
    <w:p w14:paraId="072EAC56" w14:textId="5D29B560" w:rsidR="00BF0105" w:rsidRDefault="0000374F">
      <w:pPr>
        <w:pStyle w:val="CommentText"/>
        <w:ind w:left="600"/>
      </w:pPr>
      <w:r>
        <w:rPr>
          <w:rStyle w:val="CommentReference"/>
        </w:rPr>
        <w:annotationRef/>
      </w:r>
      <w:r w:rsidR="00BF0105">
        <w:rPr>
          <w:b/>
          <w:bCs/>
        </w:rPr>
        <w:t xml:space="preserve">Global comment: </w:t>
      </w:r>
      <w:r w:rsidR="00BF0105">
        <w:t>These section titles throughout employ title case. However, MS Style states the following: "</w:t>
      </w:r>
      <w:r w:rsidR="00BF0105">
        <w:rPr>
          <w:color w:val="000000"/>
        </w:rPr>
        <w:t>Use sentence-style capitalization in most titles and headings: capitalize the first word and lowercase the rest.</w:t>
      </w:r>
    </w:p>
    <w:p w14:paraId="10473279" w14:textId="77777777" w:rsidR="00BF0105" w:rsidRDefault="00BF0105" w:rsidP="00DD1DD9">
      <w:pPr>
        <w:pStyle w:val="CommentText"/>
        <w:ind w:left="600"/>
      </w:pPr>
      <w:r>
        <w:rPr>
          <w:color w:val="107C10"/>
        </w:rPr>
        <w:t>Exceptions </w:t>
      </w:r>
      <w:r>
        <w:rPr>
          <w:color w:val="000000"/>
        </w:rPr>
        <w:t>Proper nouns, including brand, product, and service names, are always capitalized. If a title or heading includes a colon, capitalize the first word after it."</w:t>
      </w:r>
      <w:r>
        <w:rPr>
          <w:color w:val="000000"/>
        </w:rPr>
        <w:br/>
        <w:t xml:space="preserve">There are exceptions, but a presentation does not seem to be included. </w:t>
      </w:r>
      <w:r>
        <w:rPr>
          <w:color w:val="000000"/>
        </w:rPr>
        <w:br/>
      </w:r>
      <w:r>
        <w:rPr>
          <w:color w:val="000000"/>
        </w:rPr>
        <w:br/>
        <w:t xml:space="preserve">However, it is possible that this format is standard practice or part of template for these events. If so, please ignore my comments. </w:t>
      </w:r>
      <w:r>
        <w:rPr>
          <w:color w:val="000000"/>
        </w:rPr>
        <w:br/>
        <w:t xml:space="preserve">If title case for section headers is not standard practice or part pf a template, please apply sentence case throughout accordingly.  </w:t>
      </w:r>
    </w:p>
  </w:comment>
  <w:comment w:id="43" w:author="Joe Tornese" w:date="2023-08-22T12:34:00Z" w:initials="JT">
    <w:p w14:paraId="3BA4404E" w14:textId="2A67A4E4"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52" w:author="Joe Tornese" w:date="2023-08-22T12:34:00Z" w:initials="JT">
    <w:p w14:paraId="4F430EDA"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68" w:author="Joe Tornese" w:date="2023-08-22T14:23:00Z" w:initials="JT">
    <w:p w14:paraId="6D407EC5" w14:textId="77777777" w:rsidR="00CB629C" w:rsidRDefault="00CB629C" w:rsidP="00DD1DD9">
      <w:pPr>
        <w:pStyle w:val="CommentText"/>
      </w:pPr>
      <w:r>
        <w:rPr>
          <w:rStyle w:val="CommentReference"/>
        </w:rPr>
        <w:annotationRef/>
      </w:r>
      <w:r>
        <w:t>MS Style suggests that and/or should generally be avoided. I have selected "and" here. If the writer prefers "or" and it is more accurate, please update accordingly.</w:t>
      </w:r>
    </w:p>
  </w:comment>
  <w:comment w:id="69" w:author="Abiodun Aremu" w:date="2023-08-30T10:31:00Z" w:initials="AA">
    <w:p w14:paraId="7B6B4FEC" w14:textId="77777777" w:rsidR="0044508A" w:rsidRDefault="0044508A" w:rsidP="00DD1DD9">
      <w:pPr>
        <w:pStyle w:val="CommentText"/>
      </w:pPr>
      <w:r>
        <w:rPr>
          <w:rStyle w:val="CommentReference"/>
        </w:rPr>
        <w:annotationRef/>
      </w:r>
      <w:r>
        <w:t>Using 'and' looks good</w:t>
      </w:r>
    </w:p>
  </w:comment>
  <w:comment w:id="80" w:author="Joe Tornese" w:date="2023-08-22T12:34:00Z" w:initials="JT">
    <w:p w14:paraId="6DF953F6" w14:textId="7C978E10"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81" w:author="Abiodun Aremu" w:date="2023-08-30T10:32:00Z" w:initials="AA">
    <w:p w14:paraId="12DC61E6" w14:textId="77777777" w:rsidR="0044508A" w:rsidRDefault="0044508A" w:rsidP="00DD1DD9">
      <w:pPr>
        <w:pStyle w:val="CommentText"/>
      </w:pPr>
      <w:r>
        <w:rPr>
          <w:rStyle w:val="CommentReference"/>
        </w:rPr>
        <w:annotationRef/>
      </w:r>
      <w:r>
        <w:t>I agree</w:t>
      </w:r>
    </w:p>
  </w:comment>
  <w:comment w:id="84" w:author="Joe Tornese" w:date="2023-08-22T12:34:00Z" w:initials="JT">
    <w:p w14:paraId="54D1E381" w14:textId="685B28CB"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85" w:author="Abiodun Aremu" w:date="2023-08-30T10:32:00Z" w:initials="AA">
    <w:p w14:paraId="70C0D56C" w14:textId="77777777" w:rsidR="0044508A" w:rsidRDefault="0044508A" w:rsidP="00DD1DD9">
      <w:pPr>
        <w:pStyle w:val="CommentText"/>
      </w:pPr>
      <w:r>
        <w:rPr>
          <w:rStyle w:val="CommentReference"/>
        </w:rPr>
        <w:annotationRef/>
      </w:r>
      <w:r>
        <w:t>Looks good</w:t>
      </w:r>
    </w:p>
  </w:comment>
  <w:comment w:id="87" w:author="Joe Tornese" w:date="2023-08-22T14:45:00Z" w:initials="JT">
    <w:p w14:paraId="2747ACDF" w14:textId="17E3EF03" w:rsidR="004F3A87" w:rsidRDefault="00504CF9" w:rsidP="00DD1DD9">
      <w:pPr>
        <w:pStyle w:val="CommentText"/>
      </w:pPr>
      <w:r>
        <w:rPr>
          <w:rStyle w:val="CommentReference"/>
        </w:rPr>
        <w:annotationRef/>
      </w:r>
      <w:r w:rsidR="004F3A87">
        <w:t>Should "Note" be floating above the text here? Or is it supposed to be on the same line as the text that follows?</w:t>
      </w:r>
    </w:p>
  </w:comment>
  <w:comment w:id="88" w:author="Abiodun Aremu" w:date="2023-08-30T10:34:00Z" w:initials="AA">
    <w:p w14:paraId="670026AB" w14:textId="77777777" w:rsidR="00B66F47" w:rsidRDefault="00B66F47" w:rsidP="00DD1DD9">
      <w:pPr>
        <w:pStyle w:val="CommentText"/>
      </w:pPr>
      <w:r>
        <w:rPr>
          <w:rStyle w:val="CommentReference"/>
        </w:rPr>
        <w:annotationRef/>
      </w:r>
      <w:r>
        <w:t>It was intentionally design to float above the information text that follows</w:t>
      </w:r>
    </w:p>
  </w:comment>
  <w:comment w:id="89" w:author="Joe Tornese" w:date="2023-08-22T12:34:00Z" w:initials="JT">
    <w:p w14:paraId="6E523DAD" w14:textId="4CF7BC75"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90" w:author="Abiodun Aremu" w:date="2023-08-30T10:35:00Z" w:initials="AA">
    <w:p w14:paraId="6F805F32" w14:textId="77777777" w:rsidR="00B66F47" w:rsidRDefault="00B66F47" w:rsidP="00DD1DD9">
      <w:pPr>
        <w:pStyle w:val="CommentText"/>
      </w:pPr>
      <w:r>
        <w:rPr>
          <w:rStyle w:val="CommentReference"/>
        </w:rPr>
        <w:annotationRef/>
      </w:r>
      <w:r>
        <w:t>Looks good.Thanks</w:t>
      </w:r>
    </w:p>
  </w:comment>
  <w:comment w:id="94" w:author="Joe Tornese" w:date="2023-08-22T12:34:00Z" w:initials="JT">
    <w:p w14:paraId="67327019" w14:textId="7A7741D6"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95" w:author="Abiodun Aremu" w:date="2023-08-30T10:36:00Z" w:initials="AA">
    <w:p w14:paraId="5332B344" w14:textId="77777777" w:rsidR="00B66F47" w:rsidRDefault="00B66F47" w:rsidP="00DD1DD9">
      <w:pPr>
        <w:pStyle w:val="CommentText"/>
      </w:pPr>
      <w:r>
        <w:rPr>
          <w:rStyle w:val="CommentReference"/>
        </w:rPr>
        <w:annotationRef/>
      </w:r>
      <w:r>
        <w:t>Looks good. Thanks</w:t>
      </w:r>
    </w:p>
  </w:comment>
  <w:comment w:id="97" w:author="Joe Tornese" w:date="2023-08-22T12:34:00Z" w:initials="JT">
    <w:p w14:paraId="4A87F20C" w14:textId="05738164"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00" w:author="Joe Tornese" w:date="2023-08-22T12:34:00Z" w:initials="JT">
    <w:p w14:paraId="3381BDE0"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03" w:author="Joe Tornese" w:date="2023-08-24T12:02:00Z" w:initials="JT">
    <w:p w14:paraId="3E40F9CB" w14:textId="77777777" w:rsidR="002B3472" w:rsidRDefault="006A3F31" w:rsidP="00DD1DD9">
      <w:pPr>
        <w:pStyle w:val="CommentText"/>
      </w:pPr>
      <w:r>
        <w:rPr>
          <w:rStyle w:val="CommentReference"/>
        </w:rPr>
        <w:annotationRef/>
      </w:r>
      <w:r w:rsidR="002B3472">
        <w:t xml:space="preserve">MS Style states to avoid using "click: or "click on." Instead, there are several alternatives that are preferred. In most instances throughout this paper, "select" is appropriate. In some instances, the word "choose" is appropriate. And in one or two particular cases, "click" was being referenced as a very specific function and must remain as is.     </w:t>
      </w:r>
    </w:p>
  </w:comment>
  <w:comment w:id="104" w:author="Joe Tornese" w:date="2023-08-22T16:18:00Z" w:initials="JT">
    <w:p w14:paraId="3121A0C3" w14:textId="77777777" w:rsidR="00721135" w:rsidRDefault="00A02CCE">
      <w:pPr>
        <w:pStyle w:val="CommentText"/>
      </w:pPr>
      <w:r>
        <w:rPr>
          <w:rStyle w:val="CommentReference"/>
        </w:rPr>
        <w:annotationRef/>
      </w:r>
      <w:r w:rsidR="00721135">
        <w:rPr>
          <w:b/>
          <w:bCs/>
        </w:rPr>
        <w:t xml:space="preserve">Global comments for all images/figures: </w:t>
      </w:r>
      <w:r w:rsidR="00721135">
        <w:rPr>
          <w:b/>
          <w:bCs/>
        </w:rPr>
        <w:br/>
      </w:r>
      <w:r w:rsidR="00721135">
        <w:t>(1) If possible, it is probably good practice to apply borders and shadows to the images so that they stand out and do not blend into the background. Please review all images and modify accordingly, if necessary.</w:t>
      </w:r>
    </w:p>
    <w:p w14:paraId="722125CA" w14:textId="77777777" w:rsidR="00721135" w:rsidRDefault="00721135">
      <w:pPr>
        <w:pStyle w:val="CommentText"/>
      </w:pPr>
    </w:p>
    <w:p w14:paraId="7CB3A520" w14:textId="77777777" w:rsidR="00721135" w:rsidRDefault="00721135">
      <w:pPr>
        <w:pStyle w:val="CommentText"/>
      </w:pPr>
      <w:r>
        <w:t xml:space="preserve">(2) Since there are many figures in this lab paper, I feel that it might be better for readers for the writer to reference the figures in text by figure number when the writer is  referencing the figure several paragraphs or process steps </w:t>
      </w:r>
      <w:r>
        <w:rPr>
          <w:b/>
          <w:bCs/>
          <w:i/>
          <w:iCs/>
        </w:rPr>
        <w:t xml:space="preserve">before </w:t>
      </w:r>
      <w:r>
        <w:t xml:space="preserve">the image actually appears.  </w:t>
      </w:r>
    </w:p>
    <w:p w14:paraId="12D2A873" w14:textId="77777777" w:rsidR="00721135" w:rsidRDefault="00721135">
      <w:pPr>
        <w:pStyle w:val="CommentText"/>
      </w:pPr>
    </w:p>
    <w:p w14:paraId="369505F1" w14:textId="77777777" w:rsidR="00721135" w:rsidRDefault="00721135">
      <w:pPr>
        <w:pStyle w:val="CommentText"/>
      </w:pPr>
      <w:r>
        <w:t>I have made changes where necessary consistently throughout. When an image directly follows the statement with the reference, I did not add the parenthetical reference to the figure.</w:t>
      </w:r>
    </w:p>
    <w:p w14:paraId="0E11B0F1" w14:textId="77777777" w:rsidR="00721135" w:rsidRDefault="00721135">
      <w:pPr>
        <w:pStyle w:val="CommentText"/>
      </w:pPr>
    </w:p>
    <w:p w14:paraId="22BD95F9" w14:textId="77777777" w:rsidR="00721135" w:rsidRDefault="00721135" w:rsidP="00DD1DD9">
      <w:pPr>
        <w:pStyle w:val="CommentText"/>
      </w:pPr>
      <w:r>
        <w:t xml:space="preserve">I am uncertain if that is standard practice, but it does occur in this paper in many areas and it seems like it would help readers immensely with mapping the instructions to the images/screenshots. </w:t>
      </w:r>
    </w:p>
  </w:comment>
  <w:comment w:id="120" w:author="Joe Tornese" w:date="2023-08-25T08:44:00Z" w:initials="JT">
    <w:p w14:paraId="6B34CBAB" w14:textId="25413F9D" w:rsidR="003D5AE2" w:rsidRDefault="003D5AE2" w:rsidP="00DD1DD9">
      <w:pPr>
        <w:pStyle w:val="CommentText"/>
      </w:pPr>
      <w:r>
        <w:rPr>
          <w:rStyle w:val="CommentReference"/>
        </w:rPr>
        <w:annotationRef/>
      </w:r>
      <w:r>
        <w:t xml:space="preserve">As mentioned earlier, MS Style prefers sentence case.  Like the term "tutorial," the term "domain" does not seem to require title case throughout. </w:t>
      </w:r>
      <w:r>
        <w:br/>
      </w:r>
      <w:r>
        <w:br/>
        <w:t>Please review and if this is not accurate, inore comment.  If the writer agrees, modify throughout the paper accordingly.</w:t>
      </w:r>
    </w:p>
  </w:comment>
  <w:comment w:id="137" w:author="Joe Tornese" w:date="2023-08-22T12:34:00Z" w:initials="JT">
    <w:p w14:paraId="54A6C1DC" w14:textId="6A5AB1C3"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38" w:author="Joe Tornese" w:date="2023-08-25T10:07:00Z" w:initials="JT">
    <w:p w14:paraId="6B005832" w14:textId="77777777" w:rsidR="0088031B" w:rsidRDefault="0088031B" w:rsidP="00DD1DD9">
      <w:pPr>
        <w:pStyle w:val="CommentText"/>
      </w:pPr>
      <w:r>
        <w:rPr>
          <w:rStyle w:val="CommentReference"/>
        </w:rPr>
        <w:annotationRef/>
      </w:r>
      <w:r>
        <w:t xml:space="preserve">Unless this spelling is how it appears on an interface or user manual, it should be spelled out with a hyphen. For example, assuming title case is correct, it should be spelled "Configure Test Case or Cases." </w:t>
      </w:r>
    </w:p>
  </w:comment>
  <w:comment w:id="150" w:author="Joe Tornese" w:date="2023-08-22T16:08:00Z" w:initials="JT">
    <w:p w14:paraId="18963F11" w14:textId="77777777" w:rsidR="00C756CC" w:rsidRDefault="009A6F22">
      <w:pPr>
        <w:pStyle w:val="CommentText"/>
      </w:pPr>
      <w:r>
        <w:rPr>
          <w:rStyle w:val="CommentReference"/>
        </w:rPr>
        <w:annotationRef/>
      </w:r>
      <w:r w:rsidR="00C756CC">
        <w:t>This seems to be a confusing statement. It seems to be referencing figure 9. While I understand that another figure follows the first one, I am thinking this statement might confuse readers.</w:t>
      </w:r>
      <w:r w:rsidR="00C756CC">
        <w:br/>
      </w:r>
      <w:r w:rsidR="00C756CC">
        <w:br/>
        <w:t xml:space="preserve">I suggest: </w:t>
      </w:r>
    </w:p>
    <w:p w14:paraId="56FE2BB7" w14:textId="77777777" w:rsidR="00C756CC" w:rsidRDefault="00C756CC">
      <w:pPr>
        <w:pStyle w:val="CommentText"/>
      </w:pPr>
      <w:r>
        <w:t xml:space="preserve">a) retooling this statement to "The </w:t>
      </w:r>
      <w:r>
        <w:rPr>
          <w:b/>
          <w:bCs/>
        </w:rPr>
        <w:t>Test Suite Introduction</w:t>
      </w:r>
      <w:r>
        <w:t xml:space="preserve"> page should display as shown in figure 9."(This is assuming figure 9 is what is being referenced.)  </w:t>
      </w:r>
    </w:p>
    <w:p w14:paraId="6FE002B0" w14:textId="77777777" w:rsidR="00C756CC" w:rsidRDefault="00C756CC">
      <w:pPr>
        <w:pStyle w:val="CommentText"/>
      </w:pPr>
      <w:r>
        <w:t>OR</w:t>
      </w:r>
    </w:p>
    <w:p w14:paraId="7FD419C3" w14:textId="77777777" w:rsidR="00C756CC" w:rsidRDefault="00C756CC">
      <w:pPr>
        <w:pStyle w:val="CommentText"/>
      </w:pPr>
      <w:r>
        <w:t xml:space="preserve">b) moving the statement after figure 8.  </w:t>
      </w:r>
    </w:p>
    <w:p w14:paraId="06ED498D" w14:textId="77777777" w:rsidR="00C756CC" w:rsidRDefault="00C756CC">
      <w:pPr>
        <w:pStyle w:val="CommentText"/>
      </w:pPr>
      <w:r>
        <w:t>OR</w:t>
      </w:r>
      <w:r>
        <w:br/>
        <w:t>c) moving figure 9 up so that it follows this statement.</w:t>
      </w:r>
    </w:p>
    <w:p w14:paraId="582B5580" w14:textId="77777777" w:rsidR="00C756CC" w:rsidRDefault="00C756CC">
      <w:pPr>
        <w:pStyle w:val="CommentText"/>
      </w:pPr>
      <w:r>
        <w:t xml:space="preserve">OR </w:t>
      </w:r>
    </w:p>
    <w:p w14:paraId="117C00F2" w14:textId="77777777" w:rsidR="00C756CC" w:rsidRDefault="00C756CC">
      <w:pPr>
        <w:pStyle w:val="CommentText"/>
      </w:pPr>
      <w:r>
        <w:t xml:space="preserve">d) if it is not referencing figure 9, generally clarifying the statement.  </w:t>
      </w:r>
      <w:r>
        <w:br/>
      </w:r>
    </w:p>
    <w:p w14:paraId="2DE3568F" w14:textId="77777777" w:rsidR="00C756CC" w:rsidRDefault="00C756CC" w:rsidP="00DD1DD9">
      <w:pPr>
        <w:pStyle w:val="CommentText"/>
      </w:pPr>
      <w:r>
        <w:t>Please review and modify accordingly, if necessary.</w:t>
      </w:r>
    </w:p>
  </w:comment>
  <w:comment w:id="152" w:author="Joe Tornese" w:date="2023-08-22T12:34:00Z" w:initials="JT">
    <w:p w14:paraId="793A1153" w14:textId="06F148BF"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57" w:author="Joe Tornese" w:date="2023-08-22T12:34:00Z" w:initials="JT">
    <w:p w14:paraId="6BF48488"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65" w:author="Joe Tornese" w:date="2023-08-22T12:34:00Z" w:initials="JT">
    <w:p w14:paraId="5E19BBEE"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66" w:author="Joe Tornese" w:date="2023-08-22T12:34:00Z" w:initials="JT">
    <w:p w14:paraId="2C40EC05"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67" w:author="Joe Tornese" w:date="2023-08-22T16:28:00Z" w:initials="JT">
    <w:p w14:paraId="2A0506BE" w14:textId="77777777" w:rsidR="00950D66" w:rsidRDefault="00950D66" w:rsidP="00DD1DD9">
      <w:pPr>
        <w:pStyle w:val="CommentText"/>
      </w:pPr>
      <w:r>
        <w:rPr>
          <w:rStyle w:val="CommentReference"/>
        </w:rPr>
        <w:annotationRef/>
      </w:r>
      <w:r>
        <w:t xml:space="preserve">What is this phrase referring to?  Is it information nodes or other items? Please rephrase and identify what is being supported. </w:t>
      </w:r>
    </w:p>
  </w:comment>
  <w:comment w:id="168" w:author="Joe Tornese" w:date="2023-08-22T12:34:00Z" w:initials="JT">
    <w:p w14:paraId="4FC04AEB" w14:textId="66680080"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70" w:author="Joe Tornese" w:date="2023-08-22T12:34:00Z" w:initials="JT">
    <w:p w14:paraId="1F9B6CBB"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72" w:author="Joe Tornese" w:date="2023-08-22T16:33:00Z" w:initials="JT">
    <w:p w14:paraId="317442DE" w14:textId="77777777" w:rsidR="00950D66" w:rsidRDefault="00950D66" w:rsidP="00DD1DD9">
      <w:pPr>
        <w:pStyle w:val="CommentText"/>
      </w:pPr>
      <w:r>
        <w:rPr>
          <w:rStyle w:val="CommentReference"/>
        </w:rPr>
        <w:annotationRef/>
      </w:r>
      <w:r>
        <w:t>This seems to be a convoluted set of instructions. Please review and try to clarify.</w:t>
      </w:r>
    </w:p>
  </w:comment>
  <w:comment w:id="173" w:author="Abiodun Aremu" w:date="2023-08-30T12:19:00Z" w:initials="AA">
    <w:p w14:paraId="5E51E522" w14:textId="77777777" w:rsidR="00694CDC" w:rsidRDefault="00694CDC" w:rsidP="00DD1DD9">
      <w:pPr>
        <w:pStyle w:val="CommentText"/>
      </w:pPr>
      <w:r>
        <w:rPr>
          <w:rStyle w:val="CommentReference"/>
        </w:rPr>
        <w:annotationRef/>
      </w:r>
      <w:r>
        <w:t>It's an instruction for alternative way to filter test cases. The instruction was repeated but I've made necessary correction. Thanks</w:t>
      </w:r>
    </w:p>
  </w:comment>
  <w:comment w:id="189" w:author="Joe Tornese" w:date="2023-08-22T12:34:00Z" w:initials="JT">
    <w:p w14:paraId="74E323A4" w14:textId="35982AD2"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91" w:author="Joe Tornese" w:date="2023-08-22T12:34:00Z" w:initials="JT">
    <w:p w14:paraId="26CC99C7"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92" w:author="Joe Tornese" w:date="2023-08-22T12:34:00Z" w:initials="JT">
    <w:p w14:paraId="1BA793D4"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97" w:author="Joe Tornese" w:date="2023-08-22T12:34:00Z" w:initials="JT">
    <w:p w14:paraId="1BD2FD7B"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98" w:author="Joe Tornese" w:date="2023-08-22T12:34:00Z" w:initials="JT">
    <w:p w14:paraId="2C723295"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199" w:author="Joe Tornese" w:date="2023-08-22T12:34:00Z" w:initials="JT">
    <w:p w14:paraId="797D2E89"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221" w:author="Joe Tornese" w:date="2023-08-22T12:34:00Z" w:initials="JT">
    <w:p w14:paraId="0BA5FD1F"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228" w:author="Joe Tornese" w:date="2023-08-23T06:53:00Z" w:initials="JT">
    <w:p w14:paraId="6063DD7E" w14:textId="77777777" w:rsidR="00554DD0" w:rsidRDefault="00554DD0" w:rsidP="00DD1DD9">
      <w:pPr>
        <w:pStyle w:val="CommentText"/>
      </w:pPr>
      <w:r>
        <w:rPr>
          <w:rStyle w:val="CommentReference"/>
        </w:rPr>
        <w:annotationRef/>
      </w:r>
      <w:r>
        <w:t>In regard to my global comment about Figure numbers above, this is a good example where referring to the Figure 22 will help readers with following the instructions.</w:t>
      </w:r>
    </w:p>
  </w:comment>
  <w:comment w:id="266" w:author="Joe Tornese" w:date="2023-08-22T12:34:00Z" w:initials="JT">
    <w:p w14:paraId="63E13A50" w14:textId="3776B87B"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283" w:author="Joe Tornese" w:date="2023-08-23T08:02:00Z" w:initials="JT">
    <w:p w14:paraId="56BD0161" w14:textId="77777777" w:rsidR="008617C5" w:rsidRDefault="008617C5" w:rsidP="00DD1DD9">
      <w:pPr>
        <w:pStyle w:val="CommentText"/>
      </w:pPr>
      <w:r>
        <w:rPr>
          <w:rStyle w:val="CommentReference"/>
        </w:rPr>
        <w:annotationRef/>
      </w:r>
      <w:r>
        <w:t>There seems to be an inconsistency in the spelling of "capabilities file." Some references employ sentence case and other title case, and some instances seem to combine both. Please review all instances throughout and modify for consistency throughout, if necessary.</w:t>
      </w:r>
    </w:p>
  </w:comment>
  <w:comment w:id="310" w:author="Joe Tornese" w:date="2023-08-23T07:59:00Z" w:initials="JT">
    <w:p w14:paraId="159764A6" w14:textId="52250E1B" w:rsidR="008617C5" w:rsidRDefault="008617C5" w:rsidP="00DD1DD9">
      <w:pPr>
        <w:pStyle w:val="CommentText"/>
      </w:pPr>
      <w:r>
        <w:rPr>
          <w:rStyle w:val="CommentReference"/>
        </w:rPr>
        <w:annotationRef/>
      </w:r>
      <w:r>
        <w:t>Is this an incomplete word/reference? Please review and modify accordingly, if necessary.</w:t>
      </w:r>
    </w:p>
  </w:comment>
  <w:comment w:id="311" w:author="Abiodun Aremu" w:date="2023-08-30T12:40:00Z" w:initials="AA">
    <w:p w14:paraId="44BC1552" w14:textId="77777777" w:rsidR="008D5057" w:rsidRDefault="008D5057" w:rsidP="00DD1DD9">
      <w:pPr>
        <w:pStyle w:val="CommentText"/>
      </w:pPr>
      <w:r>
        <w:rPr>
          <w:rStyle w:val="CommentReference"/>
        </w:rPr>
        <w:annotationRef/>
      </w:r>
      <w:r>
        <w:t>Corrected. PTM CLI is Protocol Test Manager Command Line Interface application</w:t>
      </w:r>
    </w:p>
  </w:comment>
  <w:comment w:id="426" w:author="Joe Tornese" w:date="2023-08-24T12:40:00Z" w:initials="JT">
    <w:p w14:paraId="361EEA7A" w14:textId="5D79AF0B" w:rsidR="00942901" w:rsidRDefault="00942901" w:rsidP="00DD1DD9">
      <w:pPr>
        <w:pStyle w:val="CommentText"/>
      </w:pPr>
      <w:r>
        <w:rPr>
          <w:rStyle w:val="CommentReference"/>
        </w:rPr>
        <w:annotationRef/>
      </w:r>
      <w:r>
        <w:t>Although I am not an SME, these instructions seem a bit convoluted. As mentioned in my previous global comment, bolded terminology is not being used here as it is throughout other process instructions in this paper. Additionally, it seems to be referring to a "Select Test Cases tab" step that is not shown in the figures.</w:t>
      </w:r>
      <w:r>
        <w:br/>
        <w:t xml:space="preserve">Please review for accuracy and intent and modify accordingly for clarity.  </w:t>
      </w:r>
    </w:p>
  </w:comment>
  <w:comment w:id="496" w:author="Joe Tornese" w:date="2023-08-24T12:43:00Z" w:initials="JT">
    <w:p w14:paraId="6FB11D5E" w14:textId="77777777" w:rsidR="00942901" w:rsidRDefault="00942901" w:rsidP="00DD1DD9">
      <w:pPr>
        <w:pStyle w:val="CommentText"/>
      </w:pPr>
      <w:r>
        <w:rPr>
          <w:rStyle w:val="CommentReference"/>
        </w:rPr>
        <w:annotationRef/>
      </w:r>
      <w:r>
        <w:t xml:space="preserve">This content seems like it might be incomplete or acting as placeholder text for updates later on.  </w:t>
      </w:r>
      <w:r>
        <w:br/>
        <w:t>Please review and modify accordingly, if necessary.</w:t>
      </w:r>
    </w:p>
  </w:comment>
  <w:comment w:id="497" w:author="Abiodun Aremu" w:date="2023-08-30T13:40:00Z" w:initials="AA">
    <w:p w14:paraId="30E87773" w14:textId="77777777" w:rsidR="00A421D5" w:rsidRDefault="00A421D5" w:rsidP="00DD1DD9">
      <w:pPr>
        <w:pStyle w:val="CommentText"/>
      </w:pPr>
      <w:r>
        <w:rPr>
          <w:rStyle w:val="CommentReference"/>
        </w:rPr>
        <w:annotationRef/>
      </w:r>
      <w:r>
        <w:t>The statement was incomplete. Thanks for the catch.</w:t>
      </w:r>
    </w:p>
  </w:comment>
  <w:comment w:id="540" w:author="Joe Tornese" w:date="2023-08-24T12:45:00Z" w:initials="JT">
    <w:p w14:paraId="00DDD1F0" w14:textId="6595C6AB" w:rsidR="00AC0E28" w:rsidRDefault="00662161" w:rsidP="00DD1DD9">
      <w:pPr>
        <w:pStyle w:val="CommentText"/>
      </w:pPr>
      <w:r>
        <w:rPr>
          <w:rStyle w:val="CommentReference"/>
        </w:rPr>
        <w:annotationRef/>
      </w:r>
      <w:r w:rsidR="00AC0E28">
        <w:t xml:space="preserve">There seem to be two 5.4 sections in this paper. Is one a placeholder?  Are they both meant to be a part of this lab paper? </w:t>
      </w:r>
      <w:r w:rsidR="00AC0E28">
        <w:br/>
      </w:r>
      <w:r w:rsidR="00AC0E28">
        <w:br/>
        <w:t>Please review and modify content, section numbers, and figure numbers accordingly throughout.</w:t>
      </w:r>
    </w:p>
  </w:comment>
  <w:comment w:id="541" w:author="Abiodun Aremu" w:date="2023-08-30T09:05:00Z" w:initials="AA">
    <w:p w14:paraId="19AA235E" w14:textId="77777777" w:rsidR="00F41C64" w:rsidRDefault="00F41C64" w:rsidP="00DD1DD9">
      <w:pPr>
        <w:pStyle w:val="CommentText"/>
      </w:pPr>
      <w:r>
        <w:rPr>
          <w:rStyle w:val="CommentReference"/>
        </w:rPr>
        <w:annotationRef/>
      </w:r>
      <w:r>
        <w:t>This is meant to be 5.5. Thanks for the catch</w:t>
      </w:r>
    </w:p>
  </w:comment>
  <w:comment w:id="598" w:author="Joe Tornese" w:date="2023-08-22T12:34:00Z" w:initials="JT">
    <w:p w14:paraId="0B6A1C21" w14:textId="03DAAED9"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602" w:author="Joe Tornese" w:date="2023-08-24T13:03:00Z" w:initials="JT">
    <w:p w14:paraId="05DE6A78" w14:textId="77777777" w:rsidR="00794B2F" w:rsidRDefault="00794B2F" w:rsidP="00DD1DD9">
      <w:pPr>
        <w:pStyle w:val="CommentText"/>
      </w:pPr>
      <w:r>
        <w:rPr>
          <w:rStyle w:val="CommentReference"/>
        </w:rPr>
        <w:annotationRef/>
      </w:r>
      <w:r>
        <w:t>I think this should appear as "SMB2 and SMB3." Please review and modify accordingly, if necessary.</w:t>
      </w:r>
    </w:p>
  </w:comment>
  <w:comment w:id="603" w:author="Abiodun Aremu" w:date="2023-08-31T12:49:00Z" w:initials="AA">
    <w:p w14:paraId="22463D85" w14:textId="77777777" w:rsidR="00DD1DD9" w:rsidRDefault="00DD1DD9" w:rsidP="00DD1DD9">
      <w:pPr>
        <w:pStyle w:val="CommentText"/>
      </w:pPr>
      <w:r>
        <w:rPr>
          <w:rStyle w:val="CommentReference"/>
        </w:rPr>
        <w:annotationRef/>
      </w:r>
      <w:r>
        <w:t>Good suggestion. Thanks</w:t>
      </w:r>
    </w:p>
  </w:comment>
  <w:comment w:id="615" w:author="Joe Tornese" w:date="2023-08-22T12:34:00Z" w:initials="JT">
    <w:p w14:paraId="3CE60A0F" w14:textId="0D1D55EC"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 w:id="617" w:author="Joe Tornese" w:date="2023-08-22T12:34:00Z" w:initials="JT">
    <w:p w14:paraId="5106B3ED" w14:textId="77777777" w:rsidR="00DA4ABA" w:rsidRDefault="00DA4ABA" w:rsidP="00DA4ABA">
      <w:pPr>
        <w:pStyle w:val="CommentText"/>
      </w:pPr>
      <w:r>
        <w:rPr>
          <w:rStyle w:val="CommentReference"/>
        </w:rPr>
        <w:annotationRef/>
      </w:r>
      <w:r>
        <w:t>This reference to the general tutorial should not be in title case. Unless this is the proper name of the session, MS Style suggests sentence case. I have applied sentence case where necessary throughout.  Please review for accuracy and intent and modify accordingly, if necessary.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EF884C4" w15:done="0"/>
  <w15:commentEx w15:paraId="0E770E6A" w15:paraIdParent="0EF884C4" w15:done="0"/>
  <w15:commentEx w15:paraId="06A8724E" w15:done="0"/>
  <w15:commentEx w15:paraId="4108EAE0" w15:done="0"/>
  <w15:commentEx w15:paraId="5C7EF671" w15:done="0"/>
  <w15:commentEx w15:paraId="20222E01" w15:done="0"/>
  <w15:commentEx w15:paraId="5B8790D5" w15:paraIdParent="20222E01" w15:done="0"/>
  <w15:commentEx w15:paraId="539CA2FF" w15:done="0"/>
  <w15:commentEx w15:paraId="28638903" w15:paraIdParent="539CA2FF" w15:done="0"/>
  <w15:commentEx w15:paraId="2023CA87" w15:done="0"/>
  <w15:commentEx w15:paraId="01B33B20" w15:paraIdParent="2023CA87" w15:done="0"/>
  <w15:commentEx w15:paraId="10473279" w15:done="0"/>
  <w15:commentEx w15:paraId="3BA4404E" w15:done="0"/>
  <w15:commentEx w15:paraId="4F430EDA" w15:done="0"/>
  <w15:commentEx w15:paraId="6D407EC5" w15:done="0"/>
  <w15:commentEx w15:paraId="7B6B4FEC" w15:paraIdParent="6D407EC5" w15:done="0"/>
  <w15:commentEx w15:paraId="6DF953F6" w15:done="0"/>
  <w15:commentEx w15:paraId="12DC61E6" w15:paraIdParent="6DF953F6" w15:done="0"/>
  <w15:commentEx w15:paraId="54D1E381" w15:done="0"/>
  <w15:commentEx w15:paraId="70C0D56C" w15:paraIdParent="54D1E381" w15:done="0"/>
  <w15:commentEx w15:paraId="2747ACDF" w15:done="0"/>
  <w15:commentEx w15:paraId="670026AB" w15:paraIdParent="2747ACDF" w15:done="0"/>
  <w15:commentEx w15:paraId="6E523DAD" w15:done="0"/>
  <w15:commentEx w15:paraId="6F805F32" w15:paraIdParent="6E523DAD" w15:done="0"/>
  <w15:commentEx w15:paraId="67327019" w15:done="0"/>
  <w15:commentEx w15:paraId="5332B344" w15:paraIdParent="67327019" w15:done="0"/>
  <w15:commentEx w15:paraId="4A87F20C" w15:done="0"/>
  <w15:commentEx w15:paraId="3381BDE0" w15:done="0"/>
  <w15:commentEx w15:paraId="3E40F9CB" w15:done="0"/>
  <w15:commentEx w15:paraId="22BD95F9" w15:done="0"/>
  <w15:commentEx w15:paraId="6B34CBAB" w15:done="0"/>
  <w15:commentEx w15:paraId="54A6C1DC" w15:done="0"/>
  <w15:commentEx w15:paraId="6B005832" w15:done="0"/>
  <w15:commentEx w15:paraId="2DE3568F" w15:done="0"/>
  <w15:commentEx w15:paraId="793A1153" w15:done="0"/>
  <w15:commentEx w15:paraId="6BF48488" w15:done="0"/>
  <w15:commentEx w15:paraId="5E19BBEE" w15:done="0"/>
  <w15:commentEx w15:paraId="2C40EC05" w15:done="0"/>
  <w15:commentEx w15:paraId="2A0506BE" w15:done="0"/>
  <w15:commentEx w15:paraId="4FC04AEB" w15:done="0"/>
  <w15:commentEx w15:paraId="1F9B6CBB" w15:done="0"/>
  <w15:commentEx w15:paraId="317442DE" w15:done="0"/>
  <w15:commentEx w15:paraId="5E51E522" w15:paraIdParent="317442DE" w15:done="0"/>
  <w15:commentEx w15:paraId="74E323A4" w15:done="0"/>
  <w15:commentEx w15:paraId="26CC99C7" w15:done="0"/>
  <w15:commentEx w15:paraId="1BA793D4" w15:done="0"/>
  <w15:commentEx w15:paraId="1BD2FD7B" w15:done="0"/>
  <w15:commentEx w15:paraId="2C723295" w15:done="0"/>
  <w15:commentEx w15:paraId="797D2E89" w15:done="0"/>
  <w15:commentEx w15:paraId="0BA5FD1F" w15:done="0"/>
  <w15:commentEx w15:paraId="6063DD7E" w15:done="0"/>
  <w15:commentEx w15:paraId="63E13A50" w15:done="0"/>
  <w15:commentEx w15:paraId="56BD0161" w15:done="0"/>
  <w15:commentEx w15:paraId="159764A6" w15:done="0"/>
  <w15:commentEx w15:paraId="44BC1552" w15:paraIdParent="159764A6" w15:done="0"/>
  <w15:commentEx w15:paraId="361EEA7A" w15:done="0"/>
  <w15:commentEx w15:paraId="6FB11D5E" w15:done="0"/>
  <w15:commentEx w15:paraId="30E87773" w15:paraIdParent="6FB11D5E" w15:done="0"/>
  <w15:commentEx w15:paraId="00DDD1F0" w15:done="0"/>
  <w15:commentEx w15:paraId="19AA235E" w15:paraIdParent="00DDD1F0" w15:done="0"/>
  <w15:commentEx w15:paraId="0B6A1C21" w15:done="0"/>
  <w15:commentEx w15:paraId="05DE6A78" w15:done="0"/>
  <w15:commentEx w15:paraId="22463D85" w15:paraIdParent="05DE6A78" w15:done="0"/>
  <w15:commentEx w15:paraId="3CE60A0F" w15:done="0"/>
  <w15:commentEx w15:paraId="5106B3E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p14">
  <w16cex:commentExtensible w16cex:durableId="5E2B2C36" w16cex:dateUtc="2023-08-22T19:30:00Z"/>
  <w16cex:commentExtensible w16cex:durableId="016BA08A" w16cex:dateUtc="2023-08-31T11:53:00Z"/>
  <w16cex:commentExtensible w16cex:durableId="6C8F020E" w16cex:dateUtc="2023-08-22T19:34:00Z"/>
  <w16cex:commentExtensible w16cex:durableId="3D5D2B1D" w16cex:dateUtc="2023-08-25T18:55:00Z"/>
  <w16cex:commentExtensible w16cex:durableId="267503C7" w16cex:dateUtc="2023-08-24T18:33:00Z"/>
  <w16cex:commentExtensible w16cex:durableId="14C7DE32" w16cex:dateUtc="2023-08-22T19:34:00Z"/>
  <w16cex:commentExtensible w16cex:durableId="0116EC08" w16cex:dateUtc="2023-08-30T08:20:00Z"/>
  <w16cex:commentExtensible w16cex:durableId="581C9124" w16cex:dateUtc="2023-08-24T19:22:00Z">
    <w16cex:extLst>
      <w16:ext w16:uri="{CE6994B0-6A32-4C9F-8C6B-6E91EDA988CE}">
        <cr:reactions xmlns:cr="http://schemas.microsoft.com/office/comments/2020/reactions">
          <cr:reaction reactionType="1">
            <cr:reactionInfo dateUtc="2023-08-30T08:01:04Z">
              <cr:user userId="S::abiodunaremu@microsoft.com::52f3962b-64e9-400e-848e-93dbb1784b0a" userProvider="AD" userName="Abiodun Aremu"/>
            </cr:reactionInfo>
          </cr:reaction>
        </cr:reactions>
      </w16:ext>
    </w16cex:extLst>
  </w16cex:commentExtensible>
  <w16cex:commentExtensible w16cex:durableId="7FD089D3" w16cex:dateUtc="2023-08-30T08:18:00Z"/>
  <w16cex:commentExtensible w16cex:durableId="42C21A0E" w16cex:dateUtc="2023-08-22T20:04:00Z"/>
  <w16cex:commentExtensible w16cex:durableId="45207397" w16cex:dateUtc="2023-08-30T08:17:00Z"/>
  <w16cex:commentExtensible w16cex:durableId="415D4918" w16cex:dateUtc="2023-08-22T20:11:00Z"/>
  <w16cex:commentExtensible w16cex:durableId="17B54EC4" w16cex:dateUtc="2023-08-22T19:34:00Z"/>
  <w16cex:commentExtensible w16cex:durableId="63D509D8" w16cex:dateUtc="2023-08-22T19:34:00Z"/>
  <w16cex:commentExtensible w16cex:durableId="3AE7F43E" w16cex:dateUtc="2023-08-22T21:23:00Z"/>
  <w16cex:commentExtensible w16cex:durableId="4313749A" w16cex:dateUtc="2023-08-30T09:31:00Z"/>
  <w16cex:commentExtensible w16cex:durableId="3B0950B9" w16cex:dateUtc="2023-08-22T19:34:00Z"/>
  <w16cex:commentExtensible w16cex:durableId="19ADC2ED" w16cex:dateUtc="2023-08-30T09:32:00Z"/>
  <w16cex:commentExtensible w16cex:durableId="45857597" w16cex:dateUtc="2023-08-22T19:34:00Z"/>
  <w16cex:commentExtensible w16cex:durableId="509C070B" w16cex:dateUtc="2023-08-30T09:32:00Z"/>
  <w16cex:commentExtensible w16cex:durableId="22893E84" w16cex:dateUtc="2023-08-22T21:45:00Z"/>
  <w16cex:commentExtensible w16cex:durableId="3D288F73" w16cex:dateUtc="2023-08-30T09:34:00Z"/>
  <w16cex:commentExtensible w16cex:durableId="68714203" w16cex:dateUtc="2023-08-22T19:34:00Z"/>
  <w16cex:commentExtensible w16cex:durableId="1D2545A3" w16cex:dateUtc="2023-08-30T09:35:00Z"/>
  <w16cex:commentExtensible w16cex:durableId="275499CC" w16cex:dateUtc="2023-08-22T19:34:00Z"/>
  <w16cex:commentExtensible w16cex:durableId="409C7DCB" w16cex:dateUtc="2023-08-30T09:36:00Z"/>
  <w16cex:commentExtensible w16cex:durableId="109EAFB0" w16cex:dateUtc="2023-08-22T19:34:00Z"/>
  <w16cex:commentExtensible w16cex:durableId="7A1949B9" w16cex:dateUtc="2023-08-22T19:34:00Z"/>
  <w16cex:commentExtensible w16cex:durableId="4F5F7C7C" w16cex:dateUtc="2023-08-24T19:02:00Z"/>
  <w16cex:commentExtensible w16cex:durableId="29DB2E25" w16cex:dateUtc="2023-08-22T23:18:00Z"/>
  <w16cex:commentExtensible w16cex:durableId="6C99DFC2" w16cex:dateUtc="2023-08-25T15:44:00Z"/>
  <w16cex:commentExtensible w16cex:durableId="2E190080" w16cex:dateUtc="2023-08-22T19:34:00Z"/>
  <w16cex:commentExtensible w16cex:durableId="66A301AD" w16cex:dateUtc="2023-08-25T17:07:00Z"/>
  <w16cex:commentExtensible w16cex:durableId="2993F017" w16cex:dateUtc="2023-08-22T23:08:00Z"/>
  <w16cex:commentExtensible w16cex:durableId="782ACA01" w16cex:dateUtc="2023-08-22T19:34:00Z">
    <w16cex:extLst>
      <w16:ext w16:uri="{CE6994B0-6A32-4C9F-8C6B-6E91EDA988CE}">
        <cr:reactions xmlns:cr="http://schemas.microsoft.com/office/comments/2020/reactions">
          <cr:reaction reactionType="1">
            <cr:reactionInfo dateUtc="2023-08-30T11:08:43Z">
              <cr:user userId="S::abiodunaremu@microsoft.com::52f3962b-64e9-400e-848e-93dbb1784b0a" userProvider="AD" userName="Abiodun Aremu"/>
            </cr:reactionInfo>
          </cr:reaction>
        </cr:reactions>
      </w16:ext>
    </w16cex:extLst>
  </w16cex:commentExtensible>
  <w16cex:commentExtensible w16cex:durableId="73B9D45C" w16cex:dateUtc="2023-08-22T19:34:00Z"/>
  <w16cex:commentExtensible w16cex:durableId="2AA78A92" w16cex:dateUtc="2023-08-22T19:34:00Z"/>
  <w16cex:commentExtensible w16cex:durableId="13F31156" w16cex:dateUtc="2023-08-22T19:34:00Z"/>
  <w16cex:commentExtensible w16cex:durableId="11F445A0" w16cex:dateUtc="2023-08-22T23:28:00Z"/>
  <w16cex:commentExtensible w16cex:durableId="74C649DE" w16cex:dateUtc="2023-08-22T19:34:00Z"/>
  <w16cex:commentExtensible w16cex:durableId="51A8594A" w16cex:dateUtc="2023-08-22T19:34:00Z"/>
  <w16cex:commentExtensible w16cex:durableId="2980617F" w16cex:dateUtc="2023-08-22T23:33:00Z"/>
  <w16cex:commentExtensible w16cex:durableId="508FAD34" w16cex:dateUtc="2023-08-30T11:19:00Z"/>
  <w16cex:commentExtensible w16cex:durableId="60765BAE" w16cex:dateUtc="2023-08-22T19:34:00Z">
    <w16cex:extLst>
      <w16:ext w16:uri="{CE6994B0-6A32-4C9F-8C6B-6E91EDA988CE}">
        <cr:reactions xmlns:cr="http://schemas.microsoft.com/office/comments/2020/reactions">
          <cr:reaction reactionType="1">
            <cr:reactionInfo dateUtc="2023-08-30T11:23:48Z">
              <cr:user userId="S::abiodunaremu@microsoft.com::52f3962b-64e9-400e-848e-93dbb1784b0a" userProvider="AD" userName="Abiodun Aremu"/>
            </cr:reactionInfo>
          </cr:reaction>
        </cr:reactions>
      </w16:ext>
    </w16cex:extLst>
  </w16cex:commentExtensible>
  <w16cex:commentExtensible w16cex:durableId="0ABA2C26" w16cex:dateUtc="2023-08-22T19:34:00Z">
    <w16cex:extLst>
      <w16:ext w16:uri="{CE6994B0-6A32-4C9F-8C6B-6E91EDA988CE}">
        <cr:reactions xmlns:cr="http://schemas.microsoft.com/office/comments/2020/reactions">
          <cr:reaction reactionType="1">
            <cr:reactionInfo dateUtc="2023-08-30T11:23:51Z">
              <cr:user userId="S::abiodunaremu@microsoft.com::52f3962b-64e9-400e-848e-93dbb1784b0a" userProvider="AD" userName="Abiodun Aremu"/>
            </cr:reactionInfo>
          </cr:reaction>
        </cr:reactions>
      </w16:ext>
    </w16cex:extLst>
  </w16cex:commentExtensible>
  <w16cex:commentExtensible w16cex:durableId="0AB85B28" w16cex:dateUtc="2023-08-22T19:34:00Z">
    <w16cex:extLst>
      <w16:ext w16:uri="{CE6994B0-6A32-4C9F-8C6B-6E91EDA988CE}">
        <cr:reactions xmlns:cr="http://schemas.microsoft.com/office/comments/2020/reactions">
          <cr:reaction reactionType="1">
            <cr:reactionInfo dateUtc="2023-08-30T11:23:55Z">
              <cr:user userId="S::abiodunaremu@microsoft.com::52f3962b-64e9-400e-848e-93dbb1784b0a" userProvider="AD" userName="Abiodun Aremu"/>
            </cr:reactionInfo>
          </cr:reaction>
        </cr:reactions>
      </w16:ext>
    </w16cex:extLst>
  </w16cex:commentExtensible>
  <w16cex:commentExtensible w16cex:durableId="2E4F713A" w16cex:dateUtc="2023-08-22T19:34:00Z"/>
  <w16cex:commentExtensible w16cex:durableId="58304C46" w16cex:dateUtc="2023-08-22T19:34:00Z"/>
  <w16cex:commentExtensible w16cex:durableId="53340EFC" w16cex:dateUtc="2023-08-22T19:34:00Z"/>
  <w16cex:commentExtensible w16cex:durableId="36B7AC39" w16cex:dateUtc="2023-08-22T19:34:00Z">
    <w16cex:extLst>
      <w16:ext w16:uri="{CE6994B0-6A32-4C9F-8C6B-6E91EDA988CE}">
        <cr:reactions xmlns:cr="http://schemas.microsoft.com/office/comments/2020/reactions">
          <cr:reaction reactionType="1">
            <cr:reactionInfo dateUtc="2023-08-30T11:26:56Z">
              <cr:user userId="S::abiodunaremu@microsoft.com::52f3962b-64e9-400e-848e-93dbb1784b0a" userProvider="AD" userName="Abiodun Aremu"/>
            </cr:reactionInfo>
          </cr:reaction>
        </cr:reactions>
      </w16:ext>
    </w16cex:extLst>
  </w16cex:commentExtensible>
  <w16cex:commentExtensible w16cex:durableId="329FE09C" w16cex:dateUtc="2023-08-23T13:53:00Z"/>
  <w16cex:commentExtensible w16cex:durableId="27773EC7" w16cex:dateUtc="2023-08-22T19:34:00Z"/>
  <w16cex:commentExtensible w16cex:durableId="3837DB12" w16cex:dateUtc="2023-08-23T15:02:00Z"/>
  <w16cex:commentExtensible w16cex:durableId="5BCB5EEF" w16cex:dateUtc="2023-08-23T14:59:00Z"/>
  <w16cex:commentExtensible w16cex:durableId="15D9DA43" w16cex:dateUtc="2023-08-30T11:40:00Z"/>
  <w16cex:commentExtensible w16cex:durableId="01192CCC" w16cex:dateUtc="2023-08-24T19:40:00Z"/>
  <w16cex:commentExtensible w16cex:durableId="721ABCE1" w16cex:dateUtc="2023-08-24T19:43:00Z"/>
  <w16cex:commentExtensible w16cex:durableId="651DDB30" w16cex:dateUtc="2023-08-30T12:40:00Z"/>
  <w16cex:commentExtensible w16cex:durableId="52A6DA4D" w16cex:dateUtc="2023-08-24T19:45:00Z"/>
  <w16cex:commentExtensible w16cex:durableId="22C4544C" w16cex:dateUtc="2023-08-30T08:05:00Z"/>
  <w16cex:commentExtensible w16cex:durableId="177B1368" w16cex:dateUtc="2023-08-22T19:34:00Z"/>
  <w16cex:commentExtensible w16cex:durableId="533D9F47" w16cex:dateUtc="2023-08-24T20:03:00Z">
    <w16cex:extLst>
      <w16:ext w16:uri="{CE6994B0-6A32-4C9F-8C6B-6E91EDA988CE}">
        <cr:reactions xmlns:cr="http://schemas.microsoft.com/office/comments/2020/reactions">
          <cr:reaction reactionType="1">
            <cr:reactionInfo dateUtc="2023-08-31T11:44:48Z">
              <cr:user userId="S::abiodunaremu@microsoft.com::52f3962b-64e9-400e-848e-93dbb1784b0a" userProvider="AD" userName="Abiodun Aremu"/>
            </cr:reactionInfo>
          </cr:reaction>
        </cr:reactions>
      </w16:ext>
    </w16cex:extLst>
  </w16cex:commentExtensible>
  <w16cex:commentExtensible w16cex:durableId="46EE91C3" w16cex:dateUtc="2023-08-31T11:49:00Z"/>
  <w16cex:commentExtensible w16cex:durableId="5AE61E07" w16cex:dateUtc="2023-08-22T19:34:00Z">
    <w16cex:extLst>
      <w16:ext w16:uri="{CE6994B0-6A32-4C9F-8C6B-6E91EDA988CE}">
        <cr:reactions xmlns:cr="http://schemas.microsoft.com/office/comments/2020/reactions">
          <cr:reaction reactionType="1">
            <cr:reactionInfo dateUtc="2023-08-30T12:31:34Z">
              <cr:user userId="S::abiodunaremu@microsoft.com::52f3962b-64e9-400e-848e-93dbb1784b0a" userProvider="AD" userName="Abiodun Aremu"/>
            </cr:reactionInfo>
          </cr:reaction>
        </cr:reactions>
      </w16:ext>
    </w16cex:extLst>
  </w16cex:commentExtensible>
  <w16cex:commentExtensible w16cex:durableId="2010F1F2" w16cex:dateUtc="2023-08-22T19:34:00Z">
    <w16cex:extLst>
      <w16:ext w16:uri="{CE6994B0-6A32-4C9F-8C6B-6E91EDA988CE}">
        <cr:reactions xmlns:cr="http://schemas.microsoft.com/office/comments/2020/reactions">
          <cr:reaction reactionType="1">
            <cr:reactionInfo dateUtc="2023-08-30T12:31:35Z">
              <cr:user userId="S::abiodunaremu@microsoft.com::52f3962b-64e9-400e-848e-93dbb1784b0a" userProvider="AD" userName="Abiodun Aremu"/>
            </cr:reactionInfo>
          </cr:reaction>
        </cr:reactions>
      </w16:ext>
    </w16cex:extLst>
  </w16cex:commentExtensible>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EF884C4" w16cid:durableId="5E2B2C36"/>
  <w16cid:commentId w16cid:paraId="0E770E6A" w16cid:durableId="016BA08A"/>
  <w16cid:commentId w16cid:paraId="06A8724E" w16cid:durableId="6C8F020E"/>
  <w16cid:commentId w16cid:paraId="4108EAE0" w16cid:durableId="3D5D2B1D"/>
  <w16cid:commentId w16cid:paraId="5C7EF671" w16cid:durableId="267503C7"/>
  <w16cid:commentId w16cid:paraId="20222E01" w16cid:durableId="14C7DE32"/>
  <w16cid:commentId w16cid:paraId="5B8790D5" w16cid:durableId="0116EC08"/>
  <w16cid:commentId w16cid:paraId="539CA2FF" w16cid:durableId="581C9124"/>
  <w16cid:commentId w16cid:paraId="28638903" w16cid:durableId="7FD089D3"/>
  <w16cid:commentId w16cid:paraId="2023CA87" w16cid:durableId="42C21A0E"/>
  <w16cid:commentId w16cid:paraId="01B33B20" w16cid:durableId="45207397"/>
  <w16cid:commentId w16cid:paraId="10473279" w16cid:durableId="415D4918"/>
  <w16cid:commentId w16cid:paraId="3BA4404E" w16cid:durableId="17B54EC4"/>
  <w16cid:commentId w16cid:paraId="4F430EDA" w16cid:durableId="63D509D8"/>
  <w16cid:commentId w16cid:paraId="6D407EC5" w16cid:durableId="3AE7F43E"/>
  <w16cid:commentId w16cid:paraId="7B6B4FEC" w16cid:durableId="4313749A"/>
  <w16cid:commentId w16cid:paraId="6DF953F6" w16cid:durableId="3B0950B9"/>
  <w16cid:commentId w16cid:paraId="12DC61E6" w16cid:durableId="19ADC2ED"/>
  <w16cid:commentId w16cid:paraId="54D1E381" w16cid:durableId="45857597"/>
  <w16cid:commentId w16cid:paraId="70C0D56C" w16cid:durableId="509C070B"/>
  <w16cid:commentId w16cid:paraId="2747ACDF" w16cid:durableId="22893E84"/>
  <w16cid:commentId w16cid:paraId="670026AB" w16cid:durableId="3D288F73"/>
  <w16cid:commentId w16cid:paraId="6E523DAD" w16cid:durableId="68714203"/>
  <w16cid:commentId w16cid:paraId="6F805F32" w16cid:durableId="1D2545A3"/>
  <w16cid:commentId w16cid:paraId="67327019" w16cid:durableId="275499CC"/>
  <w16cid:commentId w16cid:paraId="5332B344" w16cid:durableId="409C7DCB"/>
  <w16cid:commentId w16cid:paraId="4A87F20C" w16cid:durableId="109EAFB0"/>
  <w16cid:commentId w16cid:paraId="3381BDE0" w16cid:durableId="7A1949B9"/>
  <w16cid:commentId w16cid:paraId="3E40F9CB" w16cid:durableId="4F5F7C7C"/>
  <w16cid:commentId w16cid:paraId="22BD95F9" w16cid:durableId="29DB2E25"/>
  <w16cid:commentId w16cid:paraId="6B34CBAB" w16cid:durableId="6C99DFC2"/>
  <w16cid:commentId w16cid:paraId="54A6C1DC" w16cid:durableId="2E190080"/>
  <w16cid:commentId w16cid:paraId="6B005832" w16cid:durableId="66A301AD"/>
  <w16cid:commentId w16cid:paraId="2DE3568F" w16cid:durableId="2993F017"/>
  <w16cid:commentId w16cid:paraId="793A1153" w16cid:durableId="782ACA01"/>
  <w16cid:commentId w16cid:paraId="6BF48488" w16cid:durableId="73B9D45C"/>
  <w16cid:commentId w16cid:paraId="5E19BBEE" w16cid:durableId="2AA78A92"/>
  <w16cid:commentId w16cid:paraId="2C40EC05" w16cid:durableId="13F31156"/>
  <w16cid:commentId w16cid:paraId="2A0506BE" w16cid:durableId="11F445A0"/>
  <w16cid:commentId w16cid:paraId="4FC04AEB" w16cid:durableId="74C649DE"/>
  <w16cid:commentId w16cid:paraId="1F9B6CBB" w16cid:durableId="51A8594A"/>
  <w16cid:commentId w16cid:paraId="317442DE" w16cid:durableId="2980617F"/>
  <w16cid:commentId w16cid:paraId="5E51E522" w16cid:durableId="508FAD34"/>
  <w16cid:commentId w16cid:paraId="74E323A4" w16cid:durableId="60765BAE"/>
  <w16cid:commentId w16cid:paraId="26CC99C7" w16cid:durableId="0ABA2C26"/>
  <w16cid:commentId w16cid:paraId="1BA793D4" w16cid:durableId="0AB85B28"/>
  <w16cid:commentId w16cid:paraId="1BD2FD7B" w16cid:durableId="2E4F713A"/>
  <w16cid:commentId w16cid:paraId="2C723295" w16cid:durableId="58304C46"/>
  <w16cid:commentId w16cid:paraId="797D2E89" w16cid:durableId="53340EFC"/>
  <w16cid:commentId w16cid:paraId="0BA5FD1F" w16cid:durableId="36B7AC39"/>
  <w16cid:commentId w16cid:paraId="6063DD7E" w16cid:durableId="329FE09C"/>
  <w16cid:commentId w16cid:paraId="63E13A50" w16cid:durableId="27773EC7"/>
  <w16cid:commentId w16cid:paraId="56BD0161" w16cid:durableId="3837DB12"/>
  <w16cid:commentId w16cid:paraId="159764A6" w16cid:durableId="5BCB5EEF"/>
  <w16cid:commentId w16cid:paraId="44BC1552" w16cid:durableId="15D9DA43"/>
  <w16cid:commentId w16cid:paraId="361EEA7A" w16cid:durableId="01192CCC"/>
  <w16cid:commentId w16cid:paraId="6FB11D5E" w16cid:durableId="721ABCE1"/>
  <w16cid:commentId w16cid:paraId="30E87773" w16cid:durableId="651DDB30"/>
  <w16cid:commentId w16cid:paraId="00DDD1F0" w16cid:durableId="52A6DA4D"/>
  <w16cid:commentId w16cid:paraId="19AA235E" w16cid:durableId="22C4544C"/>
  <w16cid:commentId w16cid:paraId="0B6A1C21" w16cid:durableId="177B1368"/>
  <w16cid:commentId w16cid:paraId="05DE6A78" w16cid:durableId="533D9F47"/>
  <w16cid:commentId w16cid:paraId="22463D85" w16cid:durableId="46EE91C3"/>
  <w16cid:commentId w16cid:paraId="3CE60A0F" w16cid:durableId="5AE61E07"/>
  <w16cid:commentId w16cid:paraId="5106B3ED" w16cid:durableId="2010F1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6ADFEF" w14:textId="77777777" w:rsidR="00DA41E7" w:rsidRDefault="00DA41E7" w:rsidP="00AD6215">
      <w:pPr>
        <w:spacing w:before="0" w:after="0" w:line="240" w:lineRule="auto"/>
      </w:pPr>
      <w:r>
        <w:separator/>
      </w:r>
    </w:p>
  </w:endnote>
  <w:endnote w:type="continuationSeparator" w:id="0">
    <w:p w14:paraId="7B743D42" w14:textId="77777777" w:rsidR="00DA41E7" w:rsidRDefault="00DA41E7" w:rsidP="00AD6215">
      <w:pPr>
        <w:spacing w:before="0" w:after="0" w:line="240" w:lineRule="auto"/>
      </w:pPr>
      <w:r>
        <w:continuationSeparator/>
      </w:r>
    </w:p>
  </w:endnote>
  <w:endnote w:type="continuationNotice" w:id="1">
    <w:p w14:paraId="18504911" w14:textId="77777777" w:rsidR="00DA41E7" w:rsidRDefault="00DA41E7">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ndara">
    <w:panose1 w:val="020E0502030303020204"/>
    <w:charset w:val="00"/>
    <w:family w:val="swiss"/>
    <w:pitch w:val="variable"/>
    <w:sig w:usb0="A00002EF" w:usb1="4000A44B" w:usb2="00000000" w:usb3="00000000" w:csb0="0000019F"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Webdings">
    <w:panose1 w:val="05030102010509060703"/>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282533" w14:textId="77777777" w:rsidR="003636F9" w:rsidRDefault="003636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77996689"/>
      <w:docPartObj>
        <w:docPartGallery w:val="Page Numbers (Bottom of Page)"/>
        <w:docPartUnique/>
      </w:docPartObj>
    </w:sdtPr>
    <w:sdtEndPr>
      <w:rPr>
        <w:noProof/>
      </w:rPr>
    </w:sdtEndPr>
    <w:sdtContent>
      <w:p w14:paraId="4E516760" w14:textId="6EA4EC41" w:rsidR="00B96409" w:rsidRDefault="00B96409">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03482B" w14:textId="77777777" w:rsidR="00B96409" w:rsidRDefault="00B9640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DC676" w14:textId="77777777" w:rsidR="003636F9" w:rsidRDefault="003636F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F36D25" w14:textId="77777777" w:rsidR="00DA41E7" w:rsidRDefault="00DA41E7" w:rsidP="00AD6215">
      <w:pPr>
        <w:spacing w:before="0" w:after="0" w:line="240" w:lineRule="auto"/>
      </w:pPr>
      <w:r>
        <w:separator/>
      </w:r>
    </w:p>
  </w:footnote>
  <w:footnote w:type="continuationSeparator" w:id="0">
    <w:p w14:paraId="35763CE0" w14:textId="77777777" w:rsidR="00DA41E7" w:rsidRDefault="00DA41E7" w:rsidP="00AD6215">
      <w:pPr>
        <w:spacing w:before="0" w:after="0" w:line="240" w:lineRule="auto"/>
      </w:pPr>
      <w:r>
        <w:continuationSeparator/>
      </w:r>
    </w:p>
  </w:footnote>
  <w:footnote w:type="continuationNotice" w:id="1">
    <w:p w14:paraId="64C1A400" w14:textId="77777777" w:rsidR="00DA41E7" w:rsidRDefault="00DA41E7">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1573A" w14:textId="77777777" w:rsidR="003636F9" w:rsidRDefault="003636F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5127E" w14:textId="77777777" w:rsidR="003636F9" w:rsidRDefault="003636F9">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05E95" w14:textId="77777777" w:rsidR="003636F9" w:rsidRDefault="003636F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52C08523"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8" type="#_x0000_t75" alt="https://github.com/Microsoft/WindowsProtocolTestSuites/raw/staging/TestSuites/FileServer/docs/image/FileServerUserGuide/image1.png" style="width:18pt;height:12pt;visibility:visible" o:bullet="t">
        <v:imagedata r:id="rId1" o:title="image1"/>
      </v:shape>
    </w:pict>
  </w:numPicBullet>
  <w:numPicBullet w:numPicBulletId="1">
    <w:pict>
      <v:shape w14:anchorId="75E1A629" id="_x0000_i1069" type="#_x0000_t75" alt="https://github.com/Microsoft/WindowsProtocolTestSuites/raw/staging/TestSuites/FileServer/docs/image/FileServerUserGuide/image2.png" style="width:18pt;height:12pt;visibility:visible" o:bullet="t">
        <v:imagedata r:id="rId2" o:title="image2"/>
      </v:shape>
    </w:pict>
  </w:numPicBullet>
  <w:abstractNum w:abstractNumId="0" w15:restartNumberingAfterBreak="0">
    <w:nsid w:val="05F3712F"/>
    <w:multiLevelType w:val="hybridMultilevel"/>
    <w:tmpl w:val="64C09EF2"/>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E5470D5"/>
    <w:multiLevelType w:val="multilevel"/>
    <w:tmpl w:val="59A8048A"/>
    <w:lvl w:ilvl="0">
      <w:start w:val="4"/>
      <w:numFmt w:val="decimal"/>
      <w:lvlText w:val="%1."/>
      <w:lvlJc w:val="left"/>
      <w:pPr>
        <w:tabs>
          <w:tab w:val="num" w:pos="1080"/>
        </w:tabs>
        <w:ind w:left="1080" w:hanging="360"/>
      </w:pPr>
      <w:rPr>
        <w:rFonts w:hint="default"/>
      </w:rPr>
    </w:lvl>
    <w:lvl w:ilvl="1">
      <w:start w:val="1"/>
      <w:numFmt w:val="lowerLetter"/>
      <w:lvlText w:val="%2."/>
      <w:lvlJc w:val="left"/>
      <w:pPr>
        <w:ind w:left="1800" w:hanging="360"/>
      </w:pPr>
      <w:rPr>
        <w:rFonts w:hint="default"/>
      </w:rPr>
    </w:lvl>
    <w:lvl w:ilvl="2">
      <w:start w:val="1"/>
      <w:numFmt w:val="bullet"/>
      <w:lvlText w:val=""/>
      <w:lvlJc w:val="left"/>
      <w:pPr>
        <w:tabs>
          <w:tab w:val="num" w:pos="2520"/>
        </w:tabs>
        <w:ind w:left="2520" w:hanging="360"/>
      </w:pPr>
      <w:rPr>
        <w:rFonts w:ascii="Symbol" w:hAnsi="Symbol" w:hint="default"/>
        <w:sz w:val="2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2" w15:restartNumberingAfterBreak="0">
    <w:nsid w:val="0ECA0029"/>
    <w:multiLevelType w:val="hybridMultilevel"/>
    <w:tmpl w:val="0CD840CA"/>
    <w:lvl w:ilvl="0" w:tplc="9D96EEA4">
      <w:start w:val="1"/>
      <w:numFmt w:val="decimal"/>
      <w:lvlText w:val="%1."/>
      <w:lvlJc w:val="left"/>
      <w:pPr>
        <w:ind w:left="927"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15:restartNumberingAfterBreak="0">
    <w:nsid w:val="10B47019"/>
    <w:multiLevelType w:val="hybridMultilevel"/>
    <w:tmpl w:val="AC943E9C"/>
    <w:lvl w:ilvl="0" w:tplc="04090001">
      <w:start w:val="1"/>
      <w:numFmt w:val="bullet"/>
      <w:lvlText w:val=""/>
      <w:lvlJc w:val="left"/>
      <w:pPr>
        <w:ind w:left="1350" w:hanging="360"/>
      </w:pPr>
      <w:rPr>
        <w:rFonts w:ascii="Symbol" w:hAnsi="Symbol" w:hint="default"/>
      </w:rPr>
    </w:lvl>
    <w:lvl w:ilvl="1" w:tplc="04090003">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 w15:restartNumberingAfterBreak="0">
    <w:nsid w:val="16BF54F2"/>
    <w:multiLevelType w:val="hybridMultilevel"/>
    <w:tmpl w:val="88FA4604"/>
    <w:lvl w:ilvl="0" w:tplc="C66A86CC">
      <w:start w:val="1"/>
      <w:numFmt w:val="decimal"/>
      <w:lvlText w:val="%1."/>
      <w:lvlJc w:val="left"/>
      <w:pPr>
        <w:ind w:left="1080" w:hanging="360"/>
      </w:pPr>
      <w:rPr>
        <w:rFonts w:hint="default"/>
        <w:color w:val="auto"/>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7815462"/>
    <w:multiLevelType w:val="hybridMultilevel"/>
    <w:tmpl w:val="584EFCB4"/>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1">
      <w:start w:val="1"/>
      <w:numFmt w:val="bullet"/>
      <w:lvlText w:val=""/>
      <w:lvlJc w:val="left"/>
      <w:pPr>
        <w:ind w:left="216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216FFB"/>
    <w:multiLevelType w:val="multilevel"/>
    <w:tmpl w:val="258A86B4"/>
    <w:lvl w:ilvl="0">
      <w:start w:val="10"/>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7"/>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7" w15:restartNumberingAfterBreak="0">
    <w:nsid w:val="1B7A5914"/>
    <w:multiLevelType w:val="hybridMultilevel"/>
    <w:tmpl w:val="47F286B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1C2E3AEA"/>
    <w:multiLevelType w:val="hybridMultilevel"/>
    <w:tmpl w:val="D35AB138"/>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9" w15:restartNumberingAfterBreak="0">
    <w:nsid w:val="1D9D4515"/>
    <w:multiLevelType w:val="hybridMultilevel"/>
    <w:tmpl w:val="E026A786"/>
    <w:lvl w:ilvl="0" w:tplc="71DA1D82">
      <w:start w:val="1"/>
      <w:numFmt w:val="bullet"/>
      <w:lvlText w:val=""/>
      <w:lvlPicBulletId w:val="0"/>
      <w:lvlJc w:val="left"/>
      <w:pPr>
        <w:tabs>
          <w:tab w:val="num" w:pos="720"/>
        </w:tabs>
        <w:ind w:left="720" w:hanging="360"/>
      </w:pPr>
      <w:rPr>
        <w:rFonts w:ascii="Symbol" w:hAnsi="Symbol" w:hint="default"/>
      </w:rPr>
    </w:lvl>
    <w:lvl w:ilvl="1" w:tplc="7556BE74" w:tentative="1">
      <w:start w:val="1"/>
      <w:numFmt w:val="bullet"/>
      <w:lvlText w:val=""/>
      <w:lvlJc w:val="left"/>
      <w:pPr>
        <w:tabs>
          <w:tab w:val="num" w:pos="1440"/>
        </w:tabs>
        <w:ind w:left="1440" w:hanging="360"/>
      </w:pPr>
      <w:rPr>
        <w:rFonts w:ascii="Symbol" w:hAnsi="Symbol" w:hint="default"/>
      </w:rPr>
    </w:lvl>
    <w:lvl w:ilvl="2" w:tplc="E00CE56A" w:tentative="1">
      <w:start w:val="1"/>
      <w:numFmt w:val="bullet"/>
      <w:lvlText w:val=""/>
      <w:lvlJc w:val="left"/>
      <w:pPr>
        <w:tabs>
          <w:tab w:val="num" w:pos="2160"/>
        </w:tabs>
        <w:ind w:left="2160" w:hanging="360"/>
      </w:pPr>
      <w:rPr>
        <w:rFonts w:ascii="Symbol" w:hAnsi="Symbol" w:hint="default"/>
      </w:rPr>
    </w:lvl>
    <w:lvl w:ilvl="3" w:tplc="D82C9E1A" w:tentative="1">
      <w:start w:val="1"/>
      <w:numFmt w:val="bullet"/>
      <w:lvlText w:val=""/>
      <w:lvlJc w:val="left"/>
      <w:pPr>
        <w:tabs>
          <w:tab w:val="num" w:pos="2880"/>
        </w:tabs>
        <w:ind w:left="2880" w:hanging="360"/>
      </w:pPr>
      <w:rPr>
        <w:rFonts w:ascii="Symbol" w:hAnsi="Symbol" w:hint="default"/>
      </w:rPr>
    </w:lvl>
    <w:lvl w:ilvl="4" w:tplc="B4FEEED8" w:tentative="1">
      <w:start w:val="1"/>
      <w:numFmt w:val="bullet"/>
      <w:lvlText w:val=""/>
      <w:lvlJc w:val="left"/>
      <w:pPr>
        <w:tabs>
          <w:tab w:val="num" w:pos="3600"/>
        </w:tabs>
        <w:ind w:left="3600" w:hanging="360"/>
      </w:pPr>
      <w:rPr>
        <w:rFonts w:ascii="Symbol" w:hAnsi="Symbol" w:hint="default"/>
      </w:rPr>
    </w:lvl>
    <w:lvl w:ilvl="5" w:tplc="7576C2D0" w:tentative="1">
      <w:start w:val="1"/>
      <w:numFmt w:val="bullet"/>
      <w:lvlText w:val=""/>
      <w:lvlJc w:val="left"/>
      <w:pPr>
        <w:tabs>
          <w:tab w:val="num" w:pos="4320"/>
        </w:tabs>
        <w:ind w:left="4320" w:hanging="360"/>
      </w:pPr>
      <w:rPr>
        <w:rFonts w:ascii="Symbol" w:hAnsi="Symbol" w:hint="default"/>
      </w:rPr>
    </w:lvl>
    <w:lvl w:ilvl="6" w:tplc="383A8FE4" w:tentative="1">
      <w:start w:val="1"/>
      <w:numFmt w:val="bullet"/>
      <w:lvlText w:val=""/>
      <w:lvlJc w:val="left"/>
      <w:pPr>
        <w:tabs>
          <w:tab w:val="num" w:pos="5040"/>
        </w:tabs>
        <w:ind w:left="5040" w:hanging="360"/>
      </w:pPr>
      <w:rPr>
        <w:rFonts w:ascii="Symbol" w:hAnsi="Symbol" w:hint="default"/>
      </w:rPr>
    </w:lvl>
    <w:lvl w:ilvl="7" w:tplc="A6BE37EA" w:tentative="1">
      <w:start w:val="1"/>
      <w:numFmt w:val="bullet"/>
      <w:lvlText w:val=""/>
      <w:lvlJc w:val="left"/>
      <w:pPr>
        <w:tabs>
          <w:tab w:val="num" w:pos="5760"/>
        </w:tabs>
        <w:ind w:left="5760" w:hanging="360"/>
      </w:pPr>
      <w:rPr>
        <w:rFonts w:ascii="Symbol" w:hAnsi="Symbol" w:hint="default"/>
      </w:rPr>
    </w:lvl>
    <w:lvl w:ilvl="8" w:tplc="5E1CBDB2"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212F491F"/>
    <w:multiLevelType w:val="hybridMultilevel"/>
    <w:tmpl w:val="AE406BB2"/>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25601A4"/>
    <w:multiLevelType w:val="multilevel"/>
    <w:tmpl w:val="5406C020"/>
    <w:styleLink w:val="NumList1"/>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2" w15:restartNumberingAfterBreak="0">
    <w:nsid w:val="27CC7A9C"/>
    <w:multiLevelType w:val="multilevel"/>
    <w:tmpl w:val="B4862838"/>
    <w:lvl w:ilvl="0">
      <w:start w:val="1"/>
      <w:numFmt w:val="decimal"/>
      <w:lvlText w:val="%1."/>
      <w:lvlJc w:val="left"/>
      <w:pPr>
        <w:ind w:left="-360" w:hanging="360"/>
      </w:pPr>
    </w:lvl>
    <w:lvl w:ilvl="1">
      <w:start w:val="1"/>
      <w:numFmt w:val="lowerLetter"/>
      <w:lvlText w:val="%2."/>
      <w:lvlJc w:val="left"/>
      <w:pPr>
        <w:ind w:left="360" w:hanging="360"/>
      </w:pPr>
    </w:lvl>
    <w:lvl w:ilvl="2">
      <w:start w:val="1"/>
      <w:numFmt w:val="decimal"/>
      <w:lvlText w:val="%3."/>
      <w:lvlJc w:val="left"/>
      <w:pPr>
        <w:ind w:left="1080" w:hanging="180"/>
      </w:pPr>
    </w:lvl>
    <w:lvl w:ilvl="3">
      <w:start w:val="1"/>
      <w:numFmt w:val="decimal"/>
      <w:lvlText w:val="%4."/>
      <w:lvlJc w:val="left"/>
      <w:pPr>
        <w:ind w:left="1800" w:hanging="360"/>
      </w:pPr>
    </w:lvl>
    <w:lvl w:ilvl="4">
      <w:start w:val="1"/>
      <w:numFmt w:val="lowerLetter"/>
      <w:lvlText w:val="%5."/>
      <w:lvlJc w:val="left"/>
      <w:pPr>
        <w:ind w:left="2520" w:hanging="360"/>
      </w:pPr>
    </w:lvl>
    <w:lvl w:ilvl="5">
      <w:start w:val="1"/>
      <w:numFmt w:val="lowerRoman"/>
      <w:lvlText w:val="%6."/>
      <w:lvlJc w:val="right"/>
      <w:pPr>
        <w:ind w:left="3240" w:hanging="180"/>
      </w:pPr>
    </w:lvl>
    <w:lvl w:ilvl="6">
      <w:start w:val="1"/>
      <w:numFmt w:val="decimal"/>
      <w:lvlText w:val="%7."/>
      <w:lvlJc w:val="left"/>
      <w:pPr>
        <w:ind w:left="3960" w:hanging="360"/>
      </w:pPr>
    </w:lvl>
    <w:lvl w:ilvl="7">
      <w:start w:val="1"/>
      <w:numFmt w:val="lowerLetter"/>
      <w:lvlText w:val="%8."/>
      <w:lvlJc w:val="left"/>
      <w:pPr>
        <w:ind w:left="4680" w:hanging="360"/>
      </w:pPr>
    </w:lvl>
    <w:lvl w:ilvl="8">
      <w:start w:val="1"/>
      <w:numFmt w:val="lowerRoman"/>
      <w:lvlText w:val="%9."/>
      <w:lvlJc w:val="right"/>
      <w:pPr>
        <w:ind w:left="5400" w:hanging="180"/>
      </w:pPr>
    </w:lvl>
  </w:abstractNum>
  <w:abstractNum w:abstractNumId="13" w15:restartNumberingAfterBreak="0">
    <w:nsid w:val="2C6F5F2A"/>
    <w:multiLevelType w:val="hybridMultilevel"/>
    <w:tmpl w:val="3100134A"/>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4" w15:restartNumberingAfterBreak="0">
    <w:nsid w:val="2E662C16"/>
    <w:multiLevelType w:val="hybridMultilevel"/>
    <w:tmpl w:val="E13C3D4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3D36F3C"/>
    <w:multiLevelType w:val="hybridMultilevel"/>
    <w:tmpl w:val="586C867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16" w15:restartNumberingAfterBreak="0">
    <w:nsid w:val="3739536D"/>
    <w:multiLevelType w:val="hybridMultilevel"/>
    <w:tmpl w:val="C36465B2"/>
    <w:lvl w:ilvl="0" w:tplc="04090005">
      <w:start w:val="1"/>
      <w:numFmt w:val="bullet"/>
      <w:lvlText w:val=""/>
      <w:lvlJc w:val="left"/>
      <w:pPr>
        <w:ind w:left="1800" w:hanging="360"/>
      </w:pPr>
      <w:rPr>
        <w:rFonts w:ascii="Wingdings" w:hAnsi="Wingdings" w:hint="default"/>
      </w:rPr>
    </w:lvl>
    <w:lvl w:ilvl="1" w:tplc="FFFFFFFF">
      <w:start w:val="1"/>
      <w:numFmt w:val="bullet"/>
      <w:lvlText w:val="o"/>
      <w:lvlJc w:val="left"/>
      <w:pPr>
        <w:ind w:left="2520" w:hanging="360"/>
      </w:pPr>
      <w:rPr>
        <w:rFonts w:ascii="Courier New" w:hAnsi="Courier New" w:cs="Courier New" w:hint="default"/>
      </w:rPr>
    </w:lvl>
    <w:lvl w:ilvl="2" w:tplc="FFFFFFFF">
      <w:start w:val="1"/>
      <w:numFmt w:val="bullet"/>
      <w:lvlText w:val=""/>
      <w:lvlJc w:val="left"/>
      <w:pPr>
        <w:ind w:left="3240" w:hanging="360"/>
      </w:pPr>
      <w:rPr>
        <w:rFonts w:ascii="Wingdings" w:hAnsi="Wingdings" w:hint="default"/>
      </w:rPr>
    </w:lvl>
    <w:lvl w:ilvl="3" w:tplc="FFFFFFFF">
      <w:start w:val="1"/>
      <w:numFmt w:val="bullet"/>
      <w:lvlText w:val=""/>
      <w:lvlJc w:val="left"/>
      <w:pPr>
        <w:ind w:left="3960" w:hanging="360"/>
      </w:pPr>
      <w:rPr>
        <w:rFonts w:ascii="Symbol" w:hAnsi="Symbol" w:hint="default"/>
      </w:rPr>
    </w:lvl>
    <w:lvl w:ilvl="4" w:tplc="FFFFFFFF">
      <w:start w:val="1"/>
      <w:numFmt w:val="bullet"/>
      <w:lvlText w:val="o"/>
      <w:lvlJc w:val="left"/>
      <w:pPr>
        <w:ind w:left="4680" w:hanging="360"/>
      </w:pPr>
      <w:rPr>
        <w:rFonts w:ascii="Courier New" w:hAnsi="Courier New" w:cs="Courier New" w:hint="default"/>
      </w:rPr>
    </w:lvl>
    <w:lvl w:ilvl="5" w:tplc="FFFFFFFF">
      <w:start w:val="1"/>
      <w:numFmt w:val="bullet"/>
      <w:lvlText w:val=""/>
      <w:lvlJc w:val="left"/>
      <w:pPr>
        <w:ind w:left="5400" w:hanging="360"/>
      </w:pPr>
      <w:rPr>
        <w:rFonts w:ascii="Wingdings" w:hAnsi="Wingdings" w:hint="default"/>
      </w:rPr>
    </w:lvl>
    <w:lvl w:ilvl="6" w:tplc="FFFFFFFF">
      <w:start w:val="1"/>
      <w:numFmt w:val="bullet"/>
      <w:lvlText w:val=""/>
      <w:lvlJc w:val="left"/>
      <w:pPr>
        <w:ind w:left="6120" w:hanging="360"/>
      </w:pPr>
      <w:rPr>
        <w:rFonts w:ascii="Symbol" w:hAnsi="Symbol" w:hint="default"/>
      </w:rPr>
    </w:lvl>
    <w:lvl w:ilvl="7" w:tplc="FFFFFFFF">
      <w:start w:val="1"/>
      <w:numFmt w:val="bullet"/>
      <w:lvlText w:val="o"/>
      <w:lvlJc w:val="left"/>
      <w:pPr>
        <w:ind w:left="6840" w:hanging="360"/>
      </w:pPr>
      <w:rPr>
        <w:rFonts w:ascii="Courier New" w:hAnsi="Courier New" w:cs="Courier New" w:hint="default"/>
      </w:rPr>
    </w:lvl>
    <w:lvl w:ilvl="8" w:tplc="FFFFFFFF">
      <w:start w:val="1"/>
      <w:numFmt w:val="bullet"/>
      <w:lvlText w:val=""/>
      <w:lvlJc w:val="left"/>
      <w:pPr>
        <w:ind w:left="7560" w:hanging="360"/>
      </w:pPr>
      <w:rPr>
        <w:rFonts w:ascii="Wingdings" w:hAnsi="Wingdings" w:hint="default"/>
      </w:rPr>
    </w:lvl>
  </w:abstractNum>
  <w:abstractNum w:abstractNumId="17" w15:restartNumberingAfterBreak="0">
    <w:nsid w:val="3DB519D8"/>
    <w:multiLevelType w:val="multilevel"/>
    <w:tmpl w:val="75022F4A"/>
    <w:lvl w:ilvl="0">
      <w:start w:val="6"/>
      <w:numFmt w:val="decimal"/>
      <w:lvlText w:val="%1."/>
      <w:lvlJc w:val="left"/>
      <w:pPr>
        <w:ind w:left="-360" w:hanging="360"/>
      </w:pPr>
      <w:rPr>
        <w:rFonts w:hint="default"/>
      </w:rPr>
    </w:lvl>
    <w:lvl w:ilvl="1">
      <w:start w:val="1"/>
      <w:numFmt w:val="lowerLetter"/>
      <w:lvlText w:val="%2."/>
      <w:lvlJc w:val="left"/>
      <w:pPr>
        <w:ind w:left="360" w:hanging="360"/>
      </w:pPr>
      <w:rPr>
        <w:rFonts w:hint="default"/>
      </w:rPr>
    </w:lvl>
    <w:lvl w:ilvl="2">
      <w:start w:val="7"/>
      <w:numFmt w:val="decimal"/>
      <w:lvlText w:val="%3."/>
      <w:lvlJc w:val="left"/>
      <w:pPr>
        <w:ind w:left="1080" w:hanging="180"/>
      </w:pPr>
      <w:rPr>
        <w:rFonts w:hint="default"/>
      </w:rPr>
    </w:lvl>
    <w:lvl w:ilvl="3">
      <w:start w:val="1"/>
      <w:numFmt w:val="decimal"/>
      <w:lvlText w:val="%4."/>
      <w:lvlJc w:val="left"/>
      <w:pPr>
        <w:ind w:left="1800" w:hanging="360"/>
      </w:pPr>
      <w:rPr>
        <w:rFonts w:hint="default"/>
      </w:rPr>
    </w:lvl>
    <w:lvl w:ilvl="4">
      <w:start w:val="1"/>
      <w:numFmt w:val="lowerLetter"/>
      <w:lvlText w:val="%5."/>
      <w:lvlJc w:val="left"/>
      <w:pPr>
        <w:ind w:left="2520" w:hanging="360"/>
      </w:pPr>
      <w:rPr>
        <w:rFonts w:hint="default"/>
      </w:rPr>
    </w:lvl>
    <w:lvl w:ilvl="5">
      <w:start w:val="1"/>
      <w:numFmt w:val="lowerRoman"/>
      <w:lvlText w:val="%6."/>
      <w:lvlJc w:val="right"/>
      <w:pPr>
        <w:ind w:left="3240" w:hanging="180"/>
      </w:pPr>
      <w:rPr>
        <w:rFonts w:hint="default"/>
      </w:rPr>
    </w:lvl>
    <w:lvl w:ilvl="6">
      <w:start w:val="1"/>
      <w:numFmt w:val="decimal"/>
      <w:lvlText w:val="%7."/>
      <w:lvlJc w:val="left"/>
      <w:pPr>
        <w:ind w:left="3960" w:hanging="360"/>
      </w:pPr>
      <w:rPr>
        <w:rFonts w:hint="default"/>
      </w:rPr>
    </w:lvl>
    <w:lvl w:ilvl="7">
      <w:start w:val="1"/>
      <w:numFmt w:val="lowerLetter"/>
      <w:lvlText w:val="%8."/>
      <w:lvlJc w:val="left"/>
      <w:pPr>
        <w:ind w:left="4680" w:hanging="360"/>
      </w:pPr>
      <w:rPr>
        <w:rFonts w:hint="default"/>
      </w:rPr>
    </w:lvl>
    <w:lvl w:ilvl="8">
      <w:start w:val="1"/>
      <w:numFmt w:val="lowerRoman"/>
      <w:lvlText w:val="%9."/>
      <w:lvlJc w:val="right"/>
      <w:pPr>
        <w:ind w:left="5400" w:hanging="180"/>
      </w:pPr>
      <w:rPr>
        <w:rFonts w:hint="default"/>
      </w:rPr>
    </w:lvl>
  </w:abstractNum>
  <w:abstractNum w:abstractNumId="18" w15:restartNumberingAfterBreak="0">
    <w:nsid w:val="3DE83C7C"/>
    <w:multiLevelType w:val="hybridMultilevel"/>
    <w:tmpl w:val="5136EBE6"/>
    <w:lvl w:ilvl="0" w:tplc="04090001">
      <w:start w:val="1"/>
      <w:numFmt w:val="bullet"/>
      <w:lvlText w:val=""/>
      <w:lvlJc w:val="left"/>
      <w:pPr>
        <w:ind w:left="-5760" w:hanging="360"/>
      </w:pPr>
      <w:rPr>
        <w:rFonts w:ascii="Symbol" w:hAnsi="Symbol" w:hint="default"/>
      </w:rPr>
    </w:lvl>
    <w:lvl w:ilvl="1" w:tplc="04090003">
      <w:start w:val="1"/>
      <w:numFmt w:val="bullet"/>
      <w:lvlText w:val="o"/>
      <w:lvlJc w:val="left"/>
      <w:pPr>
        <w:ind w:left="-5040" w:hanging="360"/>
      </w:pPr>
      <w:rPr>
        <w:rFonts w:ascii="Courier New" w:hAnsi="Courier New" w:cs="Courier New" w:hint="default"/>
      </w:rPr>
    </w:lvl>
    <w:lvl w:ilvl="2" w:tplc="04090005">
      <w:start w:val="1"/>
      <w:numFmt w:val="bullet"/>
      <w:lvlText w:val=""/>
      <w:lvlJc w:val="left"/>
      <w:pPr>
        <w:ind w:left="-432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2880" w:hanging="360"/>
      </w:pPr>
      <w:rPr>
        <w:rFonts w:ascii="Courier New" w:hAnsi="Courier New" w:cs="Courier New" w:hint="default"/>
      </w:rPr>
    </w:lvl>
    <w:lvl w:ilvl="5" w:tplc="04090005">
      <w:start w:val="1"/>
      <w:numFmt w:val="bullet"/>
      <w:lvlText w:val=""/>
      <w:lvlJc w:val="left"/>
      <w:pPr>
        <w:ind w:left="-2160" w:hanging="360"/>
      </w:pPr>
      <w:rPr>
        <w:rFonts w:ascii="Wingdings" w:hAnsi="Wingdings" w:hint="default"/>
      </w:rPr>
    </w:lvl>
    <w:lvl w:ilvl="6" w:tplc="04090001">
      <w:start w:val="1"/>
      <w:numFmt w:val="bullet"/>
      <w:lvlText w:val=""/>
      <w:lvlJc w:val="left"/>
      <w:pPr>
        <w:ind w:left="-1440" w:hanging="360"/>
      </w:pPr>
      <w:rPr>
        <w:rFonts w:ascii="Symbol" w:hAnsi="Symbol" w:hint="default"/>
      </w:rPr>
    </w:lvl>
    <w:lvl w:ilvl="7" w:tplc="04090003">
      <w:start w:val="1"/>
      <w:numFmt w:val="bullet"/>
      <w:lvlText w:val="o"/>
      <w:lvlJc w:val="left"/>
      <w:pPr>
        <w:ind w:left="-720" w:hanging="360"/>
      </w:pPr>
      <w:rPr>
        <w:rFonts w:ascii="Courier New" w:hAnsi="Courier New" w:cs="Courier New" w:hint="default"/>
      </w:rPr>
    </w:lvl>
    <w:lvl w:ilvl="8" w:tplc="04090005">
      <w:start w:val="1"/>
      <w:numFmt w:val="bullet"/>
      <w:lvlText w:val=""/>
      <w:lvlJc w:val="left"/>
      <w:pPr>
        <w:ind w:left="0" w:hanging="360"/>
      </w:pPr>
      <w:rPr>
        <w:rFonts w:ascii="Wingdings" w:hAnsi="Wingdings" w:hint="default"/>
      </w:rPr>
    </w:lvl>
  </w:abstractNum>
  <w:abstractNum w:abstractNumId="19" w15:restartNumberingAfterBreak="0">
    <w:nsid w:val="3F074393"/>
    <w:multiLevelType w:val="multilevel"/>
    <w:tmpl w:val="49D8319E"/>
    <w:lvl w:ilvl="0">
      <w:start w:val="5"/>
      <w:numFmt w:val="decimal"/>
      <w:lvlText w:val="%1"/>
      <w:lvlJc w:val="left"/>
      <w:pPr>
        <w:ind w:left="486" w:hanging="486"/>
      </w:pPr>
      <w:rPr>
        <w:rFonts w:hint="default"/>
      </w:rPr>
    </w:lvl>
    <w:lvl w:ilvl="1">
      <w:start w:val="2"/>
      <w:numFmt w:val="decimal"/>
      <w:lvlText w:val="%1.%2"/>
      <w:lvlJc w:val="left"/>
      <w:pPr>
        <w:ind w:left="1080" w:hanging="720"/>
      </w:pPr>
      <w:rPr>
        <w:rFonts w:hint="default"/>
      </w:rPr>
    </w:lvl>
    <w:lvl w:ilvl="2">
      <w:start w:val="1"/>
      <w:numFmt w:val="decimal"/>
      <w:lvlText w:val="%1.%2.%3"/>
      <w:lvlJc w:val="left"/>
      <w:pPr>
        <w:ind w:left="1800" w:hanging="1080"/>
      </w:pPr>
      <w:rPr>
        <w:rFonts w:hint="default"/>
      </w:rPr>
    </w:lvl>
    <w:lvl w:ilvl="3">
      <w:start w:val="1"/>
      <w:numFmt w:val="decimal"/>
      <w:lvlText w:val="%1.%2.%3.%4"/>
      <w:lvlJc w:val="left"/>
      <w:pPr>
        <w:ind w:left="2520" w:hanging="144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600" w:hanging="1800"/>
      </w:pPr>
      <w:rPr>
        <w:rFonts w:hint="default"/>
      </w:rPr>
    </w:lvl>
    <w:lvl w:ilvl="6">
      <w:start w:val="1"/>
      <w:numFmt w:val="decimal"/>
      <w:lvlText w:val="%1.%2.%3.%4.%5.%6.%7"/>
      <w:lvlJc w:val="left"/>
      <w:pPr>
        <w:ind w:left="4320" w:hanging="2160"/>
      </w:pPr>
      <w:rPr>
        <w:rFonts w:hint="default"/>
      </w:rPr>
    </w:lvl>
    <w:lvl w:ilvl="7">
      <w:start w:val="1"/>
      <w:numFmt w:val="decimal"/>
      <w:lvlText w:val="%1.%2.%3.%4.%5.%6.%7.%8"/>
      <w:lvlJc w:val="left"/>
      <w:pPr>
        <w:ind w:left="5040" w:hanging="2520"/>
      </w:pPr>
      <w:rPr>
        <w:rFonts w:hint="default"/>
      </w:rPr>
    </w:lvl>
    <w:lvl w:ilvl="8">
      <w:start w:val="1"/>
      <w:numFmt w:val="decimal"/>
      <w:lvlText w:val="%1.%2.%3.%4.%5.%6.%7.%8.%9"/>
      <w:lvlJc w:val="left"/>
      <w:pPr>
        <w:ind w:left="5760" w:hanging="2880"/>
      </w:pPr>
      <w:rPr>
        <w:rFonts w:hint="default"/>
      </w:rPr>
    </w:lvl>
  </w:abstractNum>
  <w:abstractNum w:abstractNumId="20" w15:restartNumberingAfterBreak="0">
    <w:nsid w:val="42B716A4"/>
    <w:multiLevelType w:val="hybridMultilevel"/>
    <w:tmpl w:val="9AD08C00"/>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42E34D9A"/>
    <w:multiLevelType w:val="hybridMultilevel"/>
    <w:tmpl w:val="E13C3D48"/>
    <w:lvl w:ilvl="0" w:tplc="FFFFFFFF">
      <w:start w:val="1"/>
      <w:numFmt w:val="decimal"/>
      <w:lvlText w:val="%1."/>
      <w:lvlJc w:val="left"/>
      <w:pPr>
        <w:ind w:left="1080" w:hanging="360"/>
      </w:p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44D02A69"/>
    <w:multiLevelType w:val="hybridMultilevel"/>
    <w:tmpl w:val="578628D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23" w15:restartNumberingAfterBreak="0">
    <w:nsid w:val="4A404DED"/>
    <w:multiLevelType w:val="hybridMultilevel"/>
    <w:tmpl w:val="85C44A96"/>
    <w:lvl w:ilvl="0" w:tplc="E6747AAA">
      <w:start w:val="1"/>
      <w:numFmt w:val="bullet"/>
      <w:lvlText w:val=""/>
      <w:lvlPicBulletId w:val="1"/>
      <w:lvlJc w:val="left"/>
      <w:pPr>
        <w:tabs>
          <w:tab w:val="num" w:pos="936"/>
        </w:tabs>
        <w:ind w:left="936" w:hanging="360"/>
      </w:pPr>
      <w:rPr>
        <w:rFonts w:ascii="Symbol" w:hAnsi="Symbol" w:hint="default"/>
      </w:rPr>
    </w:lvl>
    <w:lvl w:ilvl="1" w:tplc="3BC6AD76" w:tentative="1">
      <w:start w:val="1"/>
      <w:numFmt w:val="bullet"/>
      <w:lvlText w:val=""/>
      <w:lvlJc w:val="left"/>
      <w:pPr>
        <w:tabs>
          <w:tab w:val="num" w:pos="1656"/>
        </w:tabs>
        <w:ind w:left="1656" w:hanging="360"/>
      </w:pPr>
      <w:rPr>
        <w:rFonts w:ascii="Symbol" w:hAnsi="Symbol" w:hint="default"/>
      </w:rPr>
    </w:lvl>
    <w:lvl w:ilvl="2" w:tplc="1C5AFAB8" w:tentative="1">
      <w:start w:val="1"/>
      <w:numFmt w:val="bullet"/>
      <w:lvlText w:val=""/>
      <w:lvlJc w:val="left"/>
      <w:pPr>
        <w:tabs>
          <w:tab w:val="num" w:pos="2376"/>
        </w:tabs>
        <w:ind w:left="2376" w:hanging="360"/>
      </w:pPr>
      <w:rPr>
        <w:rFonts w:ascii="Symbol" w:hAnsi="Symbol" w:hint="default"/>
      </w:rPr>
    </w:lvl>
    <w:lvl w:ilvl="3" w:tplc="0CE4CD98" w:tentative="1">
      <w:start w:val="1"/>
      <w:numFmt w:val="bullet"/>
      <w:lvlText w:val=""/>
      <w:lvlJc w:val="left"/>
      <w:pPr>
        <w:tabs>
          <w:tab w:val="num" w:pos="3096"/>
        </w:tabs>
        <w:ind w:left="3096" w:hanging="360"/>
      </w:pPr>
      <w:rPr>
        <w:rFonts w:ascii="Symbol" w:hAnsi="Symbol" w:hint="default"/>
      </w:rPr>
    </w:lvl>
    <w:lvl w:ilvl="4" w:tplc="F0CA3652" w:tentative="1">
      <w:start w:val="1"/>
      <w:numFmt w:val="bullet"/>
      <w:lvlText w:val=""/>
      <w:lvlJc w:val="left"/>
      <w:pPr>
        <w:tabs>
          <w:tab w:val="num" w:pos="3816"/>
        </w:tabs>
        <w:ind w:left="3816" w:hanging="360"/>
      </w:pPr>
      <w:rPr>
        <w:rFonts w:ascii="Symbol" w:hAnsi="Symbol" w:hint="default"/>
      </w:rPr>
    </w:lvl>
    <w:lvl w:ilvl="5" w:tplc="63DC5512" w:tentative="1">
      <w:start w:val="1"/>
      <w:numFmt w:val="bullet"/>
      <w:lvlText w:val=""/>
      <w:lvlJc w:val="left"/>
      <w:pPr>
        <w:tabs>
          <w:tab w:val="num" w:pos="4536"/>
        </w:tabs>
        <w:ind w:left="4536" w:hanging="360"/>
      </w:pPr>
      <w:rPr>
        <w:rFonts w:ascii="Symbol" w:hAnsi="Symbol" w:hint="default"/>
      </w:rPr>
    </w:lvl>
    <w:lvl w:ilvl="6" w:tplc="2AE8839E" w:tentative="1">
      <w:start w:val="1"/>
      <w:numFmt w:val="bullet"/>
      <w:lvlText w:val=""/>
      <w:lvlJc w:val="left"/>
      <w:pPr>
        <w:tabs>
          <w:tab w:val="num" w:pos="5256"/>
        </w:tabs>
        <w:ind w:left="5256" w:hanging="360"/>
      </w:pPr>
      <w:rPr>
        <w:rFonts w:ascii="Symbol" w:hAnsi="Symbol" w:hint="default"/>
      </w:rPr>
    </w:lvl>
    <w:lvl w:ilvl="7" w:tplc="BD22733C" w:tentative="1">
      <w:start w:val="1"/>
      <w:numFmt w:val="bullet"/>
      <w:lvlText w:val=""/>
      <w:lvlJc w:val="left"/>
      <w:pPr>
        <w:tabs>
          <w:tab w:val="num" w:pos="5976"/>
        </w:tabs>
        <w:ind w:left="5976" w:hanging="360"/>
      </w:pPr>
      <w:rPr>
        <w:rFonts w:ascii="Symbol" w:hAnsi="Symbol" w:hint="default"/>
      </w:rPr>
    </w:lvl>
    <w:lvl w:ilvl="8" w:tplc="4C8ACB86" w:tentative="1">
      <w:start w:val="1"/>
      <w:numFmt w:val="bullet"/>
      <w:lvlText w:val=""/>
      <w:lvlJc w:val="left"/>
      <w:pPr>
        <w:tabs>
          <w:tab w:val="num" w:pos="6696"/>
        </w:tabs>
        <w:ind w:left="6696" w:hanging="360"/>
      </w:pPr>
      <w:rPr>
        <w:rFonts w:ascii="Symbol" w:hAnsi="Symbol" w:hint="default"/>
      </w:rPr>
    </w:lvl>
  </w:abstractNum>
  <w:abstractNum w:abstractNumId="24" w15:restartNumberingAfterBreak="0">
    <w:nsid w:val="4DD07BA2"/>
    <w:multiLevelType w:val="multilevel"/>
    <w:tmpl w:val="4FF4C20E"/>
    <w:lvl w:ilvl="0">
      <w:start w:val="3"/>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5" w15:restartNumberingAfterBreak="0">
    <w:nsid w:val="54297CC2"/>
    <w:multiLevelType w:val="multilevel"/>
    <w:tmpl w:val="0409001D"/>
    <w:styleLink w:val="List1"/>
    <w:lvl w:ilvl="0">
      <w:start w:val="1"/>
      <w:numFmt w:val="decimal"/>
      <w:lvlText w:val="%1)"/>
      <w:lvlJc w:val="left"/>
      <w:pPr>
        <w:ind w:left="360" w:hanging="360"/>
      </w:pPr>
      <w:rPr>
        <w:rFonts w:ascii="Candara" w:hAnsi="Candara"/>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15:restartNumberingAfterBreak="0">
    <w:nsid w:val="553D5E46"/>
    <w:multiLevelType w:val="hybridMultilevel"/>
    <w:tmpl w:val="FB92B19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7" w15:restartNumberingAfterBreak="0">
    <w:nsid w:val="56413D51"/>
    <w:multiLevelType w:val="hybridMultilevel"/>
    <w:tmpl w:val="FA842F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81B3B52"/>
    <w:multiLevelType w:val="multilevel"/>
    <w:tmpl w:val="62C0F898"/>
    <w:lvl w:ilvl="0">
      <w:start w:val="1"/>
      <w:numFmt w:val="decimal"/>
      <w:lvlText w:val="%1."/>
      <w:lvlJc w:val="left"/>
      <w:pPr>
        <w:tabs>
          <w:tab w:val="num" w:pos="720"/>
        </w:tabs>
        <w:ind w:left="720" w:hanging="360"/>
      </w:pPr>
      <w:rPr>
        <w:rFonts w:hint="default"/>
      </w:rPr>
    </w:lvl>
    <w:lvl w:ilvl="1">
      <w:start w:val="1"/>
      <w:numFmt w:val="decimal"/>
      <w:lvlText w:val="%2."/>
      <w:lvlJc w:val="left"/>
      <w:pPr>
        <w:tabs>
          <w:tab w:val="num" w:pos="1440"/>
        </w:tabs>
        <w:ind w:left="1440" w:hanging="360"/>
      </w:pPr>
      <w:rPr>
        <w:rFonts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9" w15:restartNumberingAfterBreak="0">
    <w:nsid w:val="5F2855BC"/>
    <w:multiLevelType w:val="multilevel"/>
    <w:tmpl w:val="4FF4A99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5F31146D"/>
    <w:multiLevelType w:val="hybridMultilevel"/>
    <w:tmpl w:val="C12E861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F965ABE"/>
    <w:multiLevelType w:val="multilevel"/>
    <w:tmpl w:val="628038B0"/>
    <w:lvl w:ilvl="0">
      <w:start w:val="16"/>
      <w:numFmt w:val="decimal"/>
      <w:lvlText w:val="%1."/>
      <w:lvlJc w:val="left"/>
      <w:pPr>
        <w:tabs>
          <w:tab w:val="num" w:pos="1080"/>
        </w:tabs>
        <w:ind w:left="1080" w:hanging="360"/>
      </w:pPr>
      <w:rPr>
        <w:rFonts w:hint="default"/>
      </w:rPr>
    </w:lvl>
    <w:lvl w:ilvl="1">
      <w:start w:val="1"/>
      <w:numFmt w:val="decimal"/>
      <w:lvlText w:val="%2."/>
      <w:lvlJc w:val="left"/>
      <w:pPr>
        <w:tabs>
          <w:tab w:val="num" w:pos="1800"/>
        </w:tabs>
        <w:ind w:left="1800" w:hanging="360"/>
      </w:pPr>
      <w:rPr>
        <w:rFonts w:hint="default"/>
        <w:sz w:val="20"/>
      </w:rPr>
    </w:lvl>
    <w:lvl w:ilvl="2">
      <w:start w:val="1"/>
      <w:numFmt w:val="bullet"/>
      <w:lvlText w:val=""/>
      <w:lvlJc w:val="left"/>
      <w:pPr>
        <w:tabs>
          <w:tab w:val="num" w:pos="2520"/>
        </w:tabs>
        <w:ind w:left="2520" w:hanging="360"/>
      </w:pPr>
      <w:rPr>
        <w:rFonts w:ascii="Wingdings" w:hAnsi="Wingdings" w:hint="default"/>
        <w:sz w:val="20"/>
      </w:rPr>
    </w:lvl>
    <w:lvl w:ilvl="3">
      <w:start w:val="1"/>
      <w:numFmt w:val="decimal"/>
      <w:lvlText w:val="%4."/>
      <w:lvlJc w:val="left"/>
      <w:pPr>
        <w:tabs>
          <w:tab w:val="num" w:pos="3240"/>
        </w:tabs>
        <w:ind w:left="3240" w:hanging="360"/>
      </w:pPr>
      <w:rPr>
        <w:rFonts w:hint="default"/>
      </w:rPr>
    </w:lvl>
    <w:lvl w:ilvl="4">
      <w:start w:val="1"/>
      <w:numFmt w:val="decimal"/>
      <w:lvlText w:val="%5."/>
      <w:lvlJc w:val="left"/>
      <w:pPr>
        <w:tabs>
          <w:tab w:val="num" w:pos="3960"/>
        </w:tabs>
        <w:ind w:left="3960" w:hanging="360"/>
      </w:pPr>
      <w:rPr>
        <w:rFonts w:hint="default"/>
      </w:rPr>
    </w:lvl>
    <w:lvl w:ilvl="5">
      <w:start w:val="1"/>
      <w:numFmt w:val="decimal"/>
      <w:lvlText w:val="%6."/>
      <w:lvlJc w:val="left"/>
      <w:pPr>
        <w:tabs>
          <w:tab w:val="num" w:pos="4680"/>
        </w:tabs>
        <w:ind w:left="4680" w:hanging="360"/>
      </w:pPr>
      <w:rPr>
        <w:rFonts w:hint="default"/>
      </w:rPr>
    </w:lvl>
    <w:lvl w:ilvl="6">
      <w:start w:val="1"/>
      <w:numFmt w:val="decimal"/>
      <w:lvlText w:val="%7."/>
      <w:lvlJc w:val="left"/>
      <w:pPr>
        <w:tabs>
          <w:tab w:val="num" w:pos="5400"/>
        </w:tabs>
        <w:ind w:left="5400" w:hanging="360"/>
      </w:pPr>
      <w:rPr>
        <w:rFonts w:hint="default"/>
      </w:rPr>
    </w:lvl>
    <w:lvl w:ilvl="7">
      <w:start w:val="1"/>
      <w:numFmt w:val="decimal"/>
      <w:lvlText w:val="%8."/>
      <w:lvlJc w:val="left"/>
      <w:pPr>
        <w:tabs>
          <w:tab w:val="num" w:pos="6120"/>
        </w:tabs>
        <w:ind w:left="6120" w:hanging="360"/>
      </w:pPr>
      <w:rPr>
        <w:rFonts w:hint="default"/>
      </w:rPr>
    </w:lvl>
    <w:lvl w:ilvl="8">
      <w:start w:val="1"/>
      <w:numFmt w:val="decimal"/>
      <w:lvlText w:val="%9."/>
      <w:lvlJc w:val="left"/>
      <w:pPr>
        <w:tabs>
          <w:tab w:val="num" w:pos="6840"/>
        </w:tabs>
        <w:ind w:left="6840" w:hanging="360"/>
      </w:pPr>
      <w:rPr>
        <w:rFonts w:hint="default"/>
      </w:rPr>
    </w:lvl>
  </w:abstractNum>
  <w:abstractNum w:abstractNumId="32" w15:restartNumberingAfterBreak="0">
    <w:nsid w:val="62314305"/>
    <w:multiLevelType w:val="hybridMultilevel"/>
    <w:tmpl w:val="A522AA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48E6066"/>
    <w:multiLevelType w:val="multilevel"/>
    <w:tmpl w:val="DA9413FC"/>
    <w:lvl w:ilvl="0">
      <w:start w:val="1"/>
      <w:numFmt w:val="bullet"/>
      <w:lvlText w:val=""/>
      <w:lvlJc w:val="left"/>
      <w:pPr>
        <w:tabs>
          <w:tab w:val="num" w:pos="-3600"/>
        </w:tabs>
        <w:ind w:left="-3600" w:hanging="360"/>
      </w:pPr>
      <w:rPr>
        <w:rFonts w:ascii="Symbol" w:hAnsi="Symbol" w:hint="default"/>
      </w:rPr>
    </w:lvl>
    <w:lvl w:ilvl="1">
      <w:start w:val="1"/>
      <w:numFmt w:val="bullet"/>
      <w:lvlText w:val=""/>
      <w:lvlJc w:val="left"/>
      <w:pPr>
        <w:tabs>
          <w:tab w:val="num" w:pos="-2880"/>
        </w:tabs>
        <w:ind w:left="-2880" w:hanging="360"/>
      </w:pPr>
      <w:rPr>
        <w:rFonts w:ascii="Symbol" w:hAnsi="Symbol"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1440"/>
        </w:tabs>
        <w:ind w:left="-1440" w:hanging="360"/>
      </w:pPr>
      <w:rPr>
        <w:rFonts w:hint="default"/>
      </w:rPr>
    </w:lvl>
    <w:lvl w:ilvl="4">
      <w:start w:val="1"/>
      <w:numFmt w:val="decimal"/>
      <w:lvlText w:val="%5."/>
      <w:lvlJc w:val="left"/>
      <w:pPr>
        <w:tabs>
          <w:tab w:val="num" w:pos="-720"/>
        </w:tabs>
        <w:ind w:left="-720" w:hanging="360"/>
      </w:pPr>
      <w:rPr>
        <w:rFonts w:hint="default"/>
      </w:rPr>
    </w:lvl>
    <w:lvl w:ilvl="5">
      <w:start w:val="1"/>
      <w:numFmt w:val="decimal"/>
      <w:lvlText w:val="%6."/>
      <w:lvlJc w:val="left"/>
      <w:pPr>
        <w:tabs>
          <w:tab w:val="num" w:pos="0"/>
        </w:tabs>
        <w:ind w:left="0" w:hanging="360"/>
      </w:pPr>
      <w:rPr>
        <w:rFonts w:hint="default"/>
      </w:rPr>
    </w:lvl>
    <w:lvl w:ilvl="6">
      <w:start w:val="1"/>
      <w:numFmt w:val="decimal"/>
      <w:lvlText w:val="%7."/>
      <w:lvlJc w:val="left"/>
      <w:pPr>
        <w:tabs>
          <w:tab w:val="num" w:pos="720"/>
        </w:tabs>
        <w:ind w:left="720" w:hanging="360"/>
      </w:pPr>
      <w:rPr>
        <w:rFonts w:hint="default"/>
      </w:rPr>
    </w:lvl>
    <w:lvl w:ilvl="7">
      <w:start w:val="1"/>
      <w:numFmt w:val="decimal"/>
      <w:lvlText w:val="%8."/>
      <w:lvlJc w:val="left"/>
      <w:pPr>
        <w:tabs>
          <w:tab w:val="num" w:pos="1440"/>
        </w:tabs>
        <w:ind w:left="1440" w:hanging="360"/>
      </w:pPr>
      <w:rPr>
        <w:rFonts w:hint="default"/>
      </w:rPr>
    </w:lvl>
    <w:lvl w:ilvl="8">
      <w:start w:val="1"/>
      <w:numFmt w:val="decimal"/>
      <w:lvlText w:val="%9."/>
      <w:lvlJc w:val="left"/>
      <w:pPr>
        <w:tabs>
          <w:tab w:val="num" w:pos="2160"/>
        </w:tabs>
        <w:ind w:left="2160" w:hanging="360"/>
      </w:pPr>
      <w:rPr>
        <w:rFonts w:hint="default"/>
      </w:rPr>
    </w:lvl>
  </w:abstractNum>
  <w:abstractNum w:abstractNumId="34" w15:restartNumberingAfterBreak="0">
    <w:nsid w:val="6B706B56"/>
    <w:multiLevelType w:val="multilevel"/>
    <w:tmpl w:val="B1CC6F2E"/>
    <w:lvl w:ilvl="0">
      <w:start w:val="6"/>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5"/>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abstractNum w:abstractNumId="35" w15:restartNumberingAfterBreak="0">
    <w:nsid w:val="6BD643FF"/>
    <w:multiLevelType w:val="hybridMultilevel"/>
    <w:tmpl w:val="7EC00C66"/>
    <w:lvl w:ilvl="0" w:tplc="1CC0665E">
      <w:start w:val="1"/>
      <w:numFmt w:val="bullet"/>
      <w:lvlText w:val=""/>
      <w:lvlPicBulletId w:val="1"/>
      <w:lvlJc w:val="left"/>
      <w:pPr>
        <w:tabs>
          <w:tab w:val="num" w:pos="720"/>
        </w:tabs>
        <w:ind w:left="720" w:hanging="360"/>
      </w:pPr>
      <w:rPr>
        <w:rFonts w:ascii="Symbol" w:hAnsi="Symbol" w:hint="default"/>
      </w:rPr>
    </w:lvl>
    <w:lvl w:ilvl="1" w:tplc="A6F22F6E" w:tentative="1">
      <w:start w:val="1"/>
      <w:numFmt w:val="bullet"/>
      <w:lvlText w:val=""/>
      <w:lvlJc w:val="left"/>
      <w:pPr>
        <w:tabs>
          <w:tab w:val="num" w:pos="1440"/>
        </w:tabs>
        <w:ind w:left="1440" w:hanging="360"/>
      </w:pPr>
      <w:rPr>
        <w:rFonts w:ascii="Symbol" w:hAnsi="Symbol" w:hint="default"/>
      </w:rPr>
    </w:lvl>
    <w:lvl w:ilvl="2" w:tplc="D3ACE954" w:tentative="1">
      <w:start w:val="1"/>
      <w:numFmt w:val="bullet"/>
      <w:lvlText w:val=""/>
      <w:lvlJc w:val="left"/>
      <w:pPr>
        <w:tabs>
          <w:tab w:val="num" w:pos="2160"/>
        </w:tabs>
        <w:ind w:left="2160" w:hanging="360"/>
      </w:pPr>
      <w:rPr>
        <w:rFonts w:ascii="Symbol" w:hAnsi="Symbol" w:hint="default"/>
      </w:rPr>
    </w:lvl>
    <w:lvl w:ilvl="3" w:tplc="CC58CDC2" w:tentative="1">
      <w:start w:val="1"/>
      <w:numFmt w:val="bullet"/>
      <w:lvlText w:val=""/>
      <w:lvlJc w:val="left"/>
      <w:pPr>
        <w:tabs>
          <w:tab w:val="num" w:pos="2880"/>
        </w:tabs>
        <w:ind w:left="2880" w:hanging="360"/>
      </w:pPr>
      <w:rPr>
        <w:rFonts w:ascii="Symbol" w:hAnsi="Symbol" w:hint="default"/>
      </w:rPr>
    </w:lvl>
    <w:lvl w:ilvl="4" w:tplc="2F0AFF08" w:tentative="1">
      <w:start w:val="1"/>
      <w:numFmt w:val="bullet"/>
      <w:lvlText w:val=""/>
      <w:lvlJc w:val="left"/>
      <w:pPr>
        <w:tabs>
          <w:tab w:val="num" w:pos="3600"/>
        </w:tabs>
        <w:ind w:left="3600" w:hanging="360"/>
      </w:pPr>
      <w:rPr>
        <w:rFonts w:ascii="Symbol" w:hAnsi="Symbol" w:hint="default"/>
      </w:rPr>
    </w:lvl>
    <w:lvl w:ilvl="5" w:tplc="60169FC4" w:tentative="1">
      <w:start w:val="1"/>
      <w:numFmt w:val="bullet"/>
      <w:lvlText w:val=""/>
      <w:lvlJc w:val="left"/>
      <w:pPr>
        <w:tabs>
          <w:tab w:val="num" w:pos="4320"/>
        </w:tabs>
        <w:ind w:left="4320" w:hanging="360"/>
      </w:pPr>
      <w:rPr>
        <w:rFonts w:ascii="Symbol" w:hAnsi="Symbol" w:hint="default"/>
      </w:rPr>
    </w:lvl>
    <w:lvl w:ilvl="6" w:tplc="C6AEB3CE" w:tentative="1">
      <w:start w:val="1"/>
      <w:numFmt w:val="bullet"/>
      <w:lvlText w:val=""/>
      <w:lvlJc w:val="left"/>
      <w:pPr>
        <w:tabs>
          <w:tab w:val="num" w:pos="5040"/>
        </w:tabs>
        <w:ind w:left="5040" w:hanging="360"/>
      </w:pPr>
      <w:rPr>
        <w:rFonts w:ascii="Symbol" w:hAnsi="Symbol" w:hint="default"/>
      </w:rPr>
    </w:lvl>
    <w:lvl w:ilvl="7" w:tplc="6E705656" w:tentative="1">
      <w:start w:val="1"/>
      <w:numFmt w:val="bullet"/>
      <w:lvlText w:val=""/>
      <w:lvlJc w:val="left"/>
      <w:pPr>
        <w:tabs>
          <w:tab w:val="num" w:pos="5760"/>
        </w:tabs>
        <w:ind w:left="5760" w:hanging="360"/>
      </w:pPr>
      <w:rPr>
        <w:rFonts w:ascii="Symbol" w:hAnsi="Symbol" w:hint="default"/>
      </w:rPr>
    </w:lvl>
    <w:lvl w:ilvl="8" w:tplc="93665806" w:tentative="1">
      <w:start w:val="1"/>
      <w:numFmt w:val="bullet"/>
      <w:lvlText w:val=""/>
      <w:lvlJc w:val="left"/>
      <w:pPr>
        <w:tabs>
          <w:tab w:val="num" w:pos="6480"/>
        </w:tabs>
        <w:ind w:left="6480" w:hanging="360"/>
      </w:pPr>
      <w:rPr>
        <w:rFonts w:ascii="Symbol" w:hAnsi="Symbol" w:hint="default"/>
      </w:rPr>
    </w:lvl>
  </w:abstractNum>
  <w:abstractNum w:abstractNumId="36" w15:restartNumberingAfterBreak="0">
    <w:nsid w:val="713716B9"/>
    <w:multiLevelType w:val="multilevel"/>
    <w:tmpl w:val="C1463D5C"/>
    <w:lvl w:ilvl="0">
      <w:start w:val="1"/>
      <w:numFmt w:val="decimal"/>
      <w:lvlText w:val="%1."/>
      <w:lvlJc w:val="left"/>
      <w:pPr>
        <w:ind w:left="720" w:hanging="360"/>
      </w:pPr>
    </w:lvl>
    <w:lvl w:ilvl="1">
      <w:start w:val="2"/>
      <w:numFmt w:val="decimal"/>
      <w:isLgl/>
      <w:lvlText w:val="%1.%2"/>
      <w:lvlJc w:val="left"/>
      <w:pPr>
        <w:ind w:left="1011" w:hanging="651"/>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7" w15:restartNumberingAfterBreak="0">
    <w:nsid w:val="72B43241"/>
    <w:multiLevelType w:val="multilevel"/>
    <w:tmpl w:val="0409001D"/>
    <w:styleLink w:val="NumList"/>
    <w:lvl w:ilvl="0">
      <w:start w:val="1"/>
      <w:numFmt w:val="decimal"/>
      <w:lvlText w:val="%1)"/>
      <w:lvlJc w:val="left"/>
      <w:pPr>
        <w:ind w:left="360" w:hanging="360"/>
      </w:pPr>
      <w:rPr>
        <w:rFonts w:ascii="Candara" w:hAnsi="Candara"/>
        <w:b w:val="0"/>
        <w:i w:val="0"/>
        <w:color w:val="auto"/>
        <w:sz w:val="24"/>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8" w15:restartNumberingAfterBreak="0">
    <w:nsid w:val="736E00B7"/>
    <w:multiLevelType w:val="hybridMultilevel"/>
    <w:tmpl w:val="50B470E6"/>
    <w:lvl w:ilvl="0" w:tplc="CC06A046">
      <w:start w:val="1"/>
      <w:numFmt w:val="bullet"/>
      <w:lvlText w:val=""/>
      <w:lvlPicBulletId w:val="0"/>
      <w:lvlJc w:val="left"/>
      <w:pPr>
        <w:tabs>
          <w:tab w:val="num" w:pos="1800"/>
        </w:tabs>
        <w:ind w:left="1800" w:hanging="360"/>
      </w:pPr>
      <w:rPr>
        <w:rFonts w:ascii="Symbol" w:hAnsi="Symbol" w:hint="default"/>
      </w:rPr>
    </w:lvl>
    <w:lvl w:ilvl="1" w:tplc="1C6E2122" w:tentative="1">
      <w:start w:val="1"/>
      <w:numFmt w:val="bullet"/>
      <w:lvlText w:val=""/>
      <w:lvlJc w:val="left"/>
      <w:pPr>
        <w:tabs>
          <w:tab w:val="num" w:pos="2520"/>
        </w:tabs>
        <w:ind w:left="2520" w:hanging="360"/>
      </w:pPr>
      <w:rPr>
        <w:rFonts w:ascii="Symbol" w:hAnsi="Symbol" w:hint="default"/>
      </w:rPr>
    </w:lvl>
    <w:lvl w:ilvl="2" w:tplc="78D89010" w:tentative="1">
      <w:start w:val="1"/>
      <w:numFmt w:val="bullet"/>
      <w:lvlText w:val=""/>
      <w:lvlJc w:val="left"/>
      <w:pPr>
        <w:tabs>
          <w:tab w:val="num" w:pos="3240"/>
        </w:tabs>
        <w:ind w:left="3240" w:hanging="360"/>
      </w:pPr>
      <w:rPr>
        <w:rFonts w:ascii="Symbol" w:hAnsi="Symbol" w:hint="default"/>
      </w:rPr>
    </w:lvl>
    <w:lvl w:ilvl="3" w:tplc="2C8098F4" w:tentative="1">
      <w:start w:val="1"/>
      <w:numFmt w:val="bullet"/>
      <w:lvlText w:val=""/>
      <w:lvlJc w:val="left"/>
      <w:pPr>
        <w:tabs>
          <w:tab w:val="num" w:pos="3960"/>
        </w:tabs>
        <w:ind w:left="3960" w:hanging="360"/>
      </w:pPr>
      <w:rPr>
        <w:rFonts w:ascii="Symbol" w:hAnsi="Symbol" w:hint="default"/>
      </w:rPr>
    </w:lvl>
    <w:lvl w:ilvl="4" w:tplc="3B7EAE88" w:tentative="1">
      <w:start w:val="1"/>
      <w:numFmt w:val="bullet"/>
      <w:lvlText w:val=""/>
      <w:lvlJc w:val="left"/>
      <w:pPr>
        <w:tabs>
          <w:tab w:val="num" w:pos="4680"/>
        </w:tabs>
        <w:ind w:left="4680" w:hanging="360"/>
      </w:pPr>
      <w:rPr>
        <w:rFonts w:ascii="Symbol" w:hAnsi="Symbol" w:hint="default"/>
      </w:rPr>
    </w:lvl>
    <w:lvl w:ilvl="5" w:tplc="377615D6" w:tentative="1">
      <w:start w:val="1"/>
      <w:numFmt w:val="bullet"/>
      <w:lvlText w:val=""/>
      <w:lvlJc w:val="left"/>
      <w:pPr>
        <w:tabs>
          <w:tab w:val="num" w:pos="5400"/>
        </w:tabs>
        <w:ind w:left="5400" w:hanging="360"/>
      </w:pPr>
      <w:rPr>
        <w:rFonts w:ascii="Symbol" w:hAnsi="Symbol" w:hint="default"/>
      </w:rPr>
    </w:lvl>
    <w:lvl w:ilvl="6" w:tplc="F86042CA" w:tentative="1">
      <w:start w:val="1"/>
      <w:numFmt w:val="bullet"/>
      <w:lvlText w:val=""/>
      <w:lvlJc w:val="left"/>
      <w:pPr>
        <w:tabs>
          <w:tab w:val="num" w:pos="6120"/>
        </w:tabs>
        <w:ind w:left="6120" w:hanging="360"/>
      </w:pPr>
      <w:rPr>
        <w:rFonts w:ascii="Symbol" w:hAnsi="Symbol" w:hint="default"/>
      </w:rPr>
    </w:lvl>
    <w:lvl w:ilvl="7" w:tplc="9FFCFA74" w:tentative="1">
      <w:start w:val="1"/>
      <w:numFmt w:val="bullet"/>
      <w:lvlText w:val=""/>
      <w:lvlJc w:val="left"/>
      <w:pPr>
        <w:tabs>
          <w:tab w:val="num" w:pos="6840"/>
        </w:tabs>
        <w:ind w:left="6840" w:hanging="360"/>
      </w:pPr>
      <w:rPr>
        <w:rFonts w:ascii="Symbol" w:hAnsi="Symbol" w:hint="default"/>
      </w:rPr>
    </w:lvl>
    <w:lvl w:ilvl="8" w:tplc="F4EE0C46" w:tentative="1">
      <w:start w:val="1"/>
      <w:numFmt w:val="bullet"/>
      <w:lvlText w:val=""/>
      <w:lvlJc w:val="left"/>
      <w:pPr>
        <w:tabs>
          <w:tab w:val="num" w:pos="7560"/>
        </w:tabs>
        <w:ind w:left="7560" w:hanging="360"/>
      </w:pPr>
      <w:rPr>
        <w:rFonts w:ascii="Symbol" w:hAnsi="Symbol" w:hint="default"/>
      </w:rPr>
    </w:lvl>
  </w:abstractNum>
  <w:abstractNum w:abstractNumId="39" w15:restartNumberingAfterBreak="0">
    <w:nsid w:val="73A125D0"/>
    <w:multiLevelType w:val="hybridMultilevel"/>
    <w:tmpl w:val="59B017B0"/>
    <w:lvl w:ilvl="0" w:tplc="04090001">
      <w:start w:val="1"/>
      <w:numFmt w:val="bullet"/>
      <w:lvlText w:val=""/>
      <w:lvlJc w:val="left"/>
      <w:pPr>
        <w:ind w:left="1008" w:hanging="360"/>
      </w:pPr>
      <w:rPr>
        <w:rFonts w:ascii="Symbol" w:hAnsi="Symbol" w:hint="default"/>
      </w:rPr>
    </w:lvl>
    <w:lvl w:ilvl="1" w:tplc="04090003" w:tentative="1">
      <w:start w:val="1"/>
      <w:numFmt w:val="bullet"/>
      <w:lvlText w:val="o"/>
      <w:lvlJc w:val="left"/>
      <w:pPr>
        <w:ind w:left="1728" w:hanging="360"/>
      </w:pPr>
      <w:rPr>
        <w:rFonts w:ascii="Courier New" w:hAnsi="Courier New" w:cs="Courier New" w:hint="default"/>
      </w:rPr>
    </w:lvl>
    <w:lvl w:ilvl="2" w:tplc="04090005" w:tentative="1">
      <w:start w:val="1"/>
      <w:numFmt w:val="bullet"/>
      <w:lvlText w:val=""/>
      <w:lvlJc w:val="left"/>
      <w:pPr>
        <w:ind w:left="2448" w:hanging="360"/>
      </w:pPr>
      <w:rPr>
        <w:rFonts w:ascii="Wingdings" w:hAnsi="Wingdings" w:hint="default"/>
      </w:rPr>
    </w:lvl>
    <w:lvl w:ilvl="3" w:tplc="04090001" w:tentative="1">
      <w:start w:val="1"/>
      <w:numFmt w:val="bullet"/>
      <w:lvlText w:val=""/>
      <w:lvlJc w:val="left"/>
      <w:pPr>
        <w:ind w:left="3168" w:hanging="360"/>
      </w:pPr>
      <w:rPr>
        <w:rFonts w:ascii="Symbol" w:hAnsi="Symbol" w:hint="default"/>
      </w:rPr>
    </w:lvl>
    <w:lvl w:ilvl="4" w:tplc="04090003" w:tentative="1">
      <w:start w:val="1"/>
      <w:numFmt w:val="bullet"/>
      <w:lvlText w:val="o"/>
      <w:lvlJc w:val="left"/>
      <w:pPr>
        <w:ind w:left="3888" w:hanging="360"/>
      </w:pPr>
      <w:rPr>
        <w:rFonts w:ascii="Courier New" w:hAnsi="Courier New" w:cs="Courier New" w:hint="default"/>
      </w:rPr>
    </w:lvl>
    <w:lvl w:ilvl="5" w:tplc="04090005" w:tentative="1">
      <w:start w:val="1"/>
      <w:numFmt w:val="bullet"/>
      <w:lvlText w:val=""/>
      <w:lvlJc w:val="left"/>
      <w:pPr>
        <w:ind w:left="4608" w:hanging="360"/>
      </w:pPr>
      <w:rPr>
        <w:rFonts w:ascii="Wingdings" w:hAnsi="Wingdings" w:hint="default"/>
      </w:rPr>
    </w:lvl>
    <w:lvl w:ilvl="6" w:tplc="04090001" w:tentative="1">
      <w:start w:val="1"/>
      <w:numFmt w:val="bullet"/>
      <w:lvlText w:val=""/>
      <w:lvlJc w:val="left"/>
      <w:pPr>
        <w:ind w:left="5328" w:hanging="360"/>
      </w:pPr>
      <w:rPr>
        <w:rFonts w:ascii="Symbol" w:hAnsi="Symbol" w:hint="default"/>
      </w:rPr>
    </w:lvl>
    <w:lvl w:ilvl="7" w:tplc="04090003" w:tentative="1">
      <w:start w:val="1"/>
      <w:numFmt w:val="bullet"/>
      <w:lvlText w:val="o"/>
      <w:lvlJc w:val="left"/>
      <w:pPr>
        <w:ind w:left="6048" w:hanging="360"/>
      </w:pPr>
      <w:rPr>
        <w:rFonts w:ascii="Courier New" w:hAnsi="Courier New" w:cs="Courier New" w:hint="default"/>
      </w:rPr>
    </w:lvl>
    <w:lvl w:ilvl="8" w:tplc="04090005" w:tentative="1">
      <w:start w:val="1"/>
      <w:numFmt w:val="bullet"/>
      <w:lvlText w:val=""/>
      <w:lvlJc w:val="left"/>
      <w:pPr>
        <w:ind w:left="6768" w:hanging="360"/>
      </w:pPr>
      <w:rPr>
        <w:rFonts w:ascii="Wingdings" w:hAnsi="Wingdings" w:hint="default"/>
      </w:rPr>
    </w:lvl>
  </w:abstractNum>
  <w:abstractNum w:abstractNumId="40" w15:restartNumberingAfterBreak="0">
    <w:nsid w:val="74F81A37"/>
    <w:multiLevelType w:val="hybridMultilevel"/>
    <w:tmpl w:val="C428E524"/>
    <w:lvl w:ilvl="0" w:tplc="04090001">
      <w:start w:val="1"/>
      <w:numFmt w:val="bullet"/>
      <w:lvlText w:val=""/>
      <w:lvlJc w:val="left"/>
      <w:pPr>
        <w:ind w:left="-792" w:hanging="360"/>
      </w:pPr>
      <w:rPr>
        <w:rFonts w:ascii="Symbol" w:hAnsi="Symbol" w:hint="default"/>
      </w:rPr>
    </w:lvl>
    <w:lvl w:ilvl="1" w:tplc="04090003" w:tentative="1">
      <w:start w:val="1"/>
      <w:numFmt w:val="bullet"/>
      <w:lvlText w:val="o"/>
      <w:lvlJc w:val="left"/>
      <w:pPr>
        <w:ind w:left="-72" w:hanging="360"/>
      </w:pPr>
      <w:rPr>
        <w:rFonts w:ascii="Courier New" w:hAnsi="Courier New" w:cs="Courier New" w:hint="default"/>
      </w:rPr>
    </w:lvl>
    <w:lvl w:ilvl="2" w:tplc="04090005" w:tentative="1">
      <w:start w:val="1"/>
      <w:numFmt w:val="bullet"/>
      <w:lvlText w:val=""/>
      <w:lvlJc w:val="left"/>
      <w:pPr>
        <w:ind w:left="648" w:hanging="360"/>
      </w:pPr>
      <w:rPr>
        <w:rFonts w:ascii="Wingdings" w:hAnsi="Wingdings" w:hint="default"/>
      </w:rPr>
    </w:lvl>
    <w:lvl w:ilvl="3" w:tplc="04090001" w:tentative="1">
      <w:start w:val="1"/>
      <w:numFmt w:val="bullet"/>
      <w:lvlText w:val=""/>
      <w:lvlJc w:val="left"/>
      <w:pPr>
        <w:ind w:left="1368" w:hanging="360"/>
      </w:pPr>
      <w:rPr>
        <w:rFonts w:ascii="Symbol" w:hAnsi="Symbol" w:hint="default"/>
      </w:rPr>
    </w:lvl>
    <w:lvl w:ilvl="4" w:tplc="04090003" w:tentative="1">
      <w:start w:val="1"/>
      <w:numFmt w:val="bullet"/>
      <w:lvlText w:val="o"/>
      <w:lvlJc w:val="left"/>
      <w:pPr>
        <w:ind w:left="2088" w:hanging="360"/>
      </w:pPr>
      <w:rPr>
        <w:rFonts w:ascii="Courier New" w:hAnsi="Courier New" w:cs="Courier New" w:hint="default"/>
      </w:rPr>
    </w:lvl>
    <w:lvl w:ilvl="5" w:tplc="04090005" w:tentative="1">
      <w:start w:val="1"/>
      <w:numFmt w:val="bullet"/>
      <w:lvlText w:val=""/>
      <w:lvlJc w:val="left"/>
      <w:pPr>
        <w:ind w:left="2808" w:hanging="360"/>
      </w:pPr>
      <w:rPr>
        <w:rFonts w:ascii="Wingdings" w:hAnsi="Wingdings" w:hint="default"/>
      </w:rPr>
    </w:lvl>
    <w:lvl w:ilvl="6" w:tplc="04090001" w:tentative="1">
      <w:start w:val="1"/>
      <w:numFmt w:val="bullet"/>
      <w:lvlText w:val=""/>
      <w:lvlJc w:val="left"/>
      <w:pPr>
        <w:ind w:left="3528" w:hanging="360"/>
      </w:pPr>
      <w:rPr>
        <w:rFonts w:ascii="Symbol" w:hAnsi="Symbol" w:hint="default"/>
      </w:rPr>
    </w:lvl>
    <w:lvl w:ilvl="7" w:tplc="04090003" w:tentative="1">
      <w:start w:val="1"/>
      <w:numFmt w:val="bullet"/>
      <w:lvlText w:val="o"/>
      <w:lvlJc w:val="left"/>
      <w:pPr>
        <w:ind w:left="4248" w:hanging="360"/>
      </w:pPr>
      <w:rPr>
        <w:rFonts w:ascii="Courier New" w:hAnsi="Courier New" w:cs="Courier New" w:hint="default"/>
      </w:rPr>
    </w:lvl>
    <w:lvl w:ilvl="8" w:tplc="04090005" w:tentative="1">
      <w:start w:val="1"/>
      <w:numFmt w:val="bullet"/>
      <w:lvlText w:val=""/>
      <w:lvlJc w:val="left"/>
      <w:pPr>
        <w:ind w:left="4968" w:hanging="360"/>
      </w:pPr>
      <w:rPr>
        <w:rFonts w:ascii="Wingdings" w:hAnsi="Wingdings" w:hint="default"/>
      </w:rPr>
    </w:lvl>
  </w:abstractNum>
  <w:abstractNum w:abstractNumId="41" w15:restartNumberingAfterBreak="0">
    <w:nsid w:val="762F3E46"/>
    <w:multiLevelType w:val="multilevel"/>
    <w:tmpl w:val="D520DBCC"/>
    <w:lvl w:ilvl="0">
      <w:start w:val="1"/>
      <w:numFmt w:val="decimal"/>
      <w:lvlText w:val="%1."/>
      <w:lvlJc w:val="left"/>
      <w:pPr>
        <w:tabs>
          <w:tab w:val="num" w:pos="720"/>
        </w:tabs>
        <w:ind w:left="720" w:hanging="360"/>
      </w:pPr>
      <w:rPr>
        <w:rFonts w:hint="default"/>
      </w:rPr>
    </w:lvl>
    <w:lvl w:ilvl="1">
      <w:start w:val="1"/>
      <w:numFmt w:val="lowerLetter"/>
      <w:lvlText w:val="%2."/>
      <w:lvlJc w:val="left"/>
      <w:pPr>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42" w15:restartNumberingAfterBreak="0">
    <w:nsid w:val="787042E9"/>
    <w:multiLevelType w:val="hybridMultilevel"/>
    <w:tmpl w:val="B024EE30"/>
    <w:lvl w:ilvl="0" w:tplc="04090001">
      <w:start w:val="1"/>
      <w:numFmt w:val="bullet"/>
      <w:lvlText w:val=""/>
      <w:lvlJc w:val="left"/>
      <w:pPr>
        <w:ind w:left="1440" w:hanging="360"/>
      </w:pPr>
      <w:rPr>
        <w:rFonts w:ascii="Symbol" w:hAnsi="Symbol" w:hint="default"/>
      </w:rPr>
    </w:lvl>
    <w:lvl w:ilvl="1" w:tplc="FFFFFFFF" w:tentative="1">
      <w:start w:val="1"/>
      <w:numFmt w:val="lowerLetter"/>
      <w:lvlText w:val="%2."/>
      <w:lvlJc w:val="left"/>
      <w:pPr>
        <w:ind w:left="2160" w:hanging="360"/>
      </w:pPr>
    </w:lvl>
    <w:lvl w:ilvl="2" w:tplc="FFFFFFFF" w:tentative="1">
      <w:start w:val="1"/>
      <w:numFmt w:val="lowerRoman"/>
      <w:lvlText w:val="%3."/>
      <w:lvlJc w:val="right"/>
      <w:pPr>
        <w:ind w:left="2880" w:hanging="180"/>
      </w:pPr>
    </w:lvl>
    <w:lvl w:ilvl="3" w:tplc="FFFFFFFF" w:tentative="1">
      <w:start w:val="1"/>
      <w:numFmt w:val="decimal"/>
      <w:lvlText w:val="%4."/>
      <w:lvlJc w:val="left"/>
      <w:pPr>
        <w:ind w:left="3600" w:hanging="360"/>
      </w:pPr>
    </w:lvl>
    <w:lvl w:ilvl="4" w:tplc="FFFFFFFF" w:tentative="1">
      <w:start w:val="1"/>
      <w:numFmt w:val="lowerLetter"/>
      <w:lvlText w:val="%5."/>
      <w:lvlJc w:val="left"/>
      <w:pPr>
        <w:ind w:left="4320" w:hanging="360"/>
      </w:pPr>
    </w:lvl>
    <w:lvl w:ilvl="5" w:tplc="FFFFFFFF" w:tentative="1">
      <w:start w:val="1"/>
      <w:numFmt w:val="lowerRoman"/>
      <w:lvlText w:val="%6."/>
      <w:lvlJc w:val="right"/>
      <w:pPr>
        <w:ind w:left="5040" w:hanging="180"/>
      </w:pPr>
    </w:lvl>
    <w:lvl w:ilvl="6" w:tplc="FFFFFFFF" w:tentative="1">
      <w:start w:val="1"/>
      <w:numFmt w:val="decimal"/>
      <w:lvlText w:val="%7."/>
      <w:lvlJc w:val="left"/>
      <w:pPr>
        <w:ind w:left="5760" w:hanging="360"/>
      </w:pPr>
    </w:lvl>
    <w:lvl w:ilvl="7" w:tplc="FFFFFFFF" w:tentative="1">
      <w:start w:val="1"/>
      <w:numFmt w:val="lowerLetter"/>
      <w:lvlText w:val="%8."/>
      <w:lvlJc w:val="left"/>
      <w:pPr>
        <w:ind w:left="6480" w:hanging="360"/>
      </w:pPr>
    </w:lvl>
    <w:lvl w:ilvl="8" w:tplc="FFFFFFFF" w:tentative="1">
      <w:start w:val="1"/>
      <w:numFmt w:val="lowerRoman"/>
      <w:lvlText w:val="%9."/>
      <w:lvlJc w:val="right"/>
      <w:pPr>
        <w:ind w:left="7200" w:hanging="180"/>
      </w:pPr>
    </w:lvl>
  </w:abstractNum>
  <w:abstractNum w:abstractNumId="43" w15:restartNumberingAfterBreak="0">
    <w:nsid w:val="78B34348"/>
    <w:multiLevelType w:val="hybridMultilevel"/>
    <w:tmpl w:val="1DAA6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E804FC9"/>
    <w:multiLevelType w:val="hybridMultilevel"/>
    <w:tmpl w:val="42BA2798"/>
    <w:lvl w:ilvl="0" w:tplc="347E34A0">
      <w:start w:val="1"/>
      <w:numFmt w:val="decimal"/>
      <w:lvlText w:val="%1."/>
      <w:lvlJc w:val="left"/>
      <w:pPr>
        <w:ind w:left="-720" w:hanging="360"/>
      </w:pPr>
      <w:rPr>
        <w:rFonts w:hint="default"/>
      </w:rPr>
    </w:lvl>
    <w:lvl w:ilvl="1" w:tplc="04090019" w:tentative="1">
      <w:start w:val="1"/>
      <w:numFmt w:val="lowerLetter"/>
      <w:lvlText w:val="%2."/>
      <w:lvlJc w:val="left"/>
      <w:pPr>
        <w:ind w:left="0" w:hanging="360"/>
      </w:pPr>
    </w:lvl>
    <w:lvl w:ilvl="2" w:tplc="0409001B" w:tentative="1">
      <w:start w:val="1"/>
      <w:numFmt w:val="lowerRoman"/>
      <w:lvlText w:val="%3."/>
      <w:lvlJc w:val="right"/>
      <w:pPr>
        <w:ind w:left="720" w:hanging="180"/>
      </w:pPr>
    </w:lvl>
    <w:lvl w:ilvl="3" w:tplc="0409000F" w:tentative="1">
      <w:start w:val="1"/>
      <w:numFmt w:val="decimal"/>
      <w:lvlText w:val="%4."/>
      <w:lvlJc w:val="left"/>
      <w:pPr>
        <w:ind w:left="1440" w:hanging="360"/>
      </w:pPr>
    </w:lvl>
    <w:lvl w:ilvl="4" w:tplc="04090019" w:tentative="1">
      <w:start w:val="1"/>
      <w:numFmt w:val="lowerLetter"/>
      <w:lvlText w:val="%5."/>
      <w:lvlJc w:val="left"/>
      <w:pPr>
        <w:ind w:left="2160" w:hanging="360"/>
      </w:pPr>
    </w:lvl>
    <w:lvl w:ilvl="5" w:tplc="0409001B" w:tentative="1">
      <w:start w:val="1"/>
      <w:numFmt w:val="lowerRoman"/>
      <w:lvlText w:val="%6."/>
      <w:lvlJc w:val="right"/>
      <w:pPr>
        <w:ind w:left="2880" w:hanging="180"/>
      </w:pPr>
    </w:lvl>
    <w:lvl w:ilvl="6" w:tplc="0409000F" w:tentative="1">
      <w:start w:val="1"/>
      <w:numFmt w:val="decimal"/>
      <w:lvlText w:val="%7."/>
      <w:lvlJc w:val="left"/>
      <w:pPr>
        <w:ind w:left="3600" w:hanging="360"/>
      </w:pPr>
    </w:lvl>
    <w:lvl w:ilvl="7" w:tplc="04090019" w:tentative="1">
      <w:start w:val="1"/>
      <w:numFmt w:val="lowerLetter"/>
      <w:lvlText w:val="%8."/>
      <w:lvlJc w:val="left"/>
      <w:pPr>
        <w:ind w:left="4320" w:hanging="360"/>
      </w:pPr>
    </w:lvl>
    <w:lvl w:ilvl="8" w:tplc="0409001B" w:tentative="1">
      <w:start w:val="1"/>
      <w:numFmt w:val="lowerRoman"/>
      <w:lvlText w:val="%9."/>
      <w:lvlJc w:val="right"/>
      <w:pPr>
        <w:ind w:left="5040" w:hanging="180"/>
      </w:pPr>
    </w:lvl>
  </w:abstractNum>
  <w:abstractNum w:abstractNumId="45" w15:restartNumberingAfterBreak="0">
    <w:nsid w:val="7FD728C2"/>
    <w:multiLevelType w:val="multilevel"/>
    <w:tmpl w:val="3454D96A"/>
    <w:lvl w:ilvl="0">
      <w:start w:val="5"/>
      <w:numFmt w:val="decimal"/>
      <w:lvlText w:val="%1."/>
      <w:lvlJc w:val="left"/>
      <w:pPr>
        <w:ind w:left="1080" w:hanging="360"/>
      </w:pPr>
      <w:rPr>
        <w:rFonts w:hint="default"/>
      </w:rPr>
    </w:lvl>
    <w:lvl w:ilvl="1">
      <w:start w:val="1"/>
      <w:numFmt w:val="lowerLetter"/>
      <w:lvlText w:val="%2."/>
      <w:lvlJc w:val="left"/>
      <w:pPr>
        <w:ind w:left="1800" w:hanging="360"/>
      </w:pPr>
      <w:rPr>
        <w:rFonts w:hint="default"/>
      </w:rPr>
    </w:lvl>
    <w:lvl w:ilvl="2">
      <w:start w:val="5"/>
      <w:numFmt w:val="decimal"/>
      <w:lvlText w:val="%3."/>
      <w:lvlJc w:val="left"/>
      <w:pPr>
        <w:ind w:left="2520" w:hanging="180"/>
      </w:pPr>
      <w:rPr>
        <w:rFonts w:hint="default"/>
      </w:rPr>
    </w:lvl>
    <w:lvl w:ilvl="3">
      <w:start w:val="1"/>
      <w:numFmt w:val="decimal"/>
      <w:lvlText w:val="%4."/>
      <w:lvlJc w:val="left"/>
      <w:pPr>
        <w:ind w:left="3240" w:hanging="360"/>
      </w:pPr>
      <w:rPr>
        <w:rFonts w:hint="default"/>
      </w:rPr>
    </w:lvl>
    <w:lvl w:ilvl="4">
      <w:start w:val="1"/>
      <w:numFmt w:val="lowerLetter"/>
      <w:lvlText w:val="%5."/>
      <w:lvlJc w:val="left"/>
      <w:pPr>
        <w:ind w:left="3960" w:hanging="360"/>
      </w:pPr>
      <w:rPr>
        <w:rFonts w:hint="default"/>
      </w:rPr>
    </w:lvl>
    <w:lvl w:ilvl="5">
      <w:start w:val="1"/>
      <w:numFmt w:val="lowerRoman"/>
      <w:lvlText w:val="%6."/>
      <w:lvlJc w:val="right"/>
      <w:pPr>
        <w:ind w:left="4680" w:hanging="180"/>
      </w:pPr>
      <w:rPr>
        <w:rFonts w:hint="default"/>
      </w:rPr>
    </w:lvl>
    <w:lvl w:ilvl="6">
      <w:start w:val="1"/>
      <w:numFmt w:val="decimal"/>
      <w:lvlText w:val="%7."/>
      <w:lvlJc w:val="left"/>
      <w:pPr>
        <w:ind w:left="5400" w:hanging="360"/>
      </w:pPr>
      <w:rPr>
        <w:rFonts w:hint="default"/>
      </w:rPr>
    </w:lvl>
    <w:lvl w:ilvl="7">
      <w:start w:val="1"/>
      <w:numFmt w:val="lowerLetter"/>
      <w:lvlText w:val="%8."/>
      <w:lvlJc w:val="left"/>
      <w:pPr>
        <w:ind w:left="6120" w:hanging="360"/>
      </w:pPr>
      <w:rPr>
        <w:rFonts w:hint="default"/>
      </w:rPr>
    </w:lvl>
    <w:lvl w:ilvl="8">
      <w:start w:val="1"/>
      <w:numFmt w:val="lowerRoman"/>
      <w:lvlText w:val="%9."/>
      <w:lvlJc w:val="right"/>
      <w:pPr>
        <w:ind w:left="6840" w:hanging="180"/>
      </w:pPr>
      <w:rPr>
        <w:rFonts w:hint="default"/>
      </w:rPr>
    </w:lvl>
  </w:abstractNum>
  <w:num w:numId="1" w16cid:durableId="686449175">
    <w:abstractNumId w:val="18"/>
  </w:num>
  <w:num w:numId="2" w16cid:durableId="1226602491">
    <w:abstractNumId w:val="24"/>
  </w:num>
  <w:num w:numId="3" w16cid:durableId="1214729341">
    <w:abstractNumId w:val="40"/>
  </w:num>
  <w:num w:numId="4" w16cid:durableId="966549669">
    <w:abstractNumId w:val="11"/>
  </w:num>
  <w:num w:numId="5" w16cid:durableId="1779057869">
    <w:abstractNumId w:val="12"/>
  </w:num>
  <w:num w:numId="6" w16cid:durableId="345526586">
    <w:abstractNumId w:val="25"/>
  </w:num>
  <w:num w:numId="7" w16cid:durableId="579023867">
    <w:abstractNumId w:val="37"/>
  </w:num>
  <w:num w:numId="8" w16cid:durableId="1096097644">
    <w:abstractNumId w:val="44"/>
  </w:num>
  <w:num w:numId="9" w16cid:durableId="284387496">
    <w:abstractNumId w:val="15"/>
  </w:num>
  <w:num w:numId="10" w16cid:durableId="1833793742">
    <w:abstractNumId w:val="22"/>
  </w:num>
  <w:num w:numId="11" w16cid:durableId="1268462680">
    <w:abstractNumId w:val="3"/>
  </w:num>
  <w:num w:numId="12" w16cid:durableId="1985692728">
    <w:abstractNumId w:val="39"/>
  </w:num>
  <w:num w:numId="13" w16cid:durableId="34738699">
    <w:abstractNumId w:val="31"/>
  </w:num>
  <w:num w:numId="14" w16cid:durableId="1274245336">
    <w:abstractNumId w:val="5"/>
  </w:num>
  <w:num w:numId="15" w16cid:durableId="349574535">
    <w:abstractNumId w:val="10"/>
  </w:num>
  <w:num w:numId="16" w16cid:durableId="1259875103">
    <w:abstractNumId w:val="36"/>
  </w:num>
  <w:num w:numId="17" w16cid:durableId="804005379">
    <w:abstractNumId w:val="32"/>
  </w:num>
  <w:num w:numId="18" w16cid:durableId="958217086">
    <w:abstractNumId w:val="20"/>
  </w:num>
  <w:num w:numId="19" w16cid:durableId="1008486688">
    <w:abstractNumId w:val="29"/>
  </w:num>
  <w:num w:numId="20" w16cid:durableId="1017468586">
    <w:abstractNumId w:val="28"/>
  </w:num>
  <w:num w:numId="21" w16cid:durableId="1241983676">
    <w:abstractNumId w:val="35"/>
  </w:num>
  <w:num w:numId="22" w16cid:durableId="980815854">
    <w:abstractNumId w:val="8"/>
  </w:num>
  <w:num w:numId="23" w16cid:durableId="142166248">
    <w:abstractNumId w:val="2"/>
  </w:num>
  <w:num w:numId="24" w16cid:durableId="1949773563">
    <w:abstractNumId w:val="23"/>
  </w:num>
  <w:num w:numId="25" w16cid:durableId="1662271365">
    <w:abstractNumId w:val="26"/>
  </w:num>
  <w:num w:numId="26" w16cid:durableId="996224192">
    <w:abstractNumId w:val="38"/>
  </w:num>
  <w:num w:numId="27" w16cid:durableId="421486569">
    <w:abstractNumId w:val="43"/>
  </w:num>
  <w:num w:numId="28" w16cid:durableId="1043210725">
    <w:abstractNumId w:val="33"/>
  </w:num>
  <w:num w:numId="29" w16cid:durableId="415320780">
    <w:abstractNumId w:val="6"/>
  </w:num>
  <w:num w:numId="30" w16cid:durableId="809979712">
    <w:abstractNumId w:val="17"/>
  </w:num>
  <w:num w:numId="31" w16cid:durableId="1855680806">
    <w:abstractNumId w:val="4"/>
  </w:num>
  <w:num w:numId="32" w16cid:durableId="231357034">
    <w:abstractNumId w:val="13"/>
  </w:num>
  <w:num w:numId="33" w16cid:durableId="827676694">
    <w:abstractNumId w:val="7"/>
  </w:num>
  <w:num w:numId="34" w16cid:durableId="932395981">
    <w:abstractNumId w:val="16"/>
  </w:num>
  <w:num w:numId="35" w16cid:durableId="1315791337">
    <w:abstractNumId w:val="34"/>
  </w:num>
  <w:num w:numId="36" w16cid:durableId="125204027">
    <w:abstractNumId w:val="45"/>
  </w:num>
  <w:num w:numId="37" w16cid:durableId="1592811640">
    <w:abstractNumId w:val="0"/>
  </w:num>
  <w:num w:numId="38" w16cid:durableId="1588728680">
    <w:abstractNumId w:val="14"/>
  </w:num>
  <w:num w:numId="39" w16cid:durableId="120849039">
    <w:abstractNumId w:val="27"/>
  </w:num>
  <w:num w:numId="40" w16cid:durableId="1130900164">
    <w:abstractNumId w:val="41"/>
  </w:num>
  <w:num w:numId="41" w16cid:durableId="1278946690">
    <w:abstractNumId w:val="1"/>
  </w:num>
  <w:num w:numId="42" w16cid:durableId="5791208">
    <w:abstractNumId w:val="30"/>
  </w:num>
  <w:num w:numId="43" w16cid:durableId="660084088">
    <w:abstractNumId w:val="42"/>
  </w:num>
  <w:num w:numId="44" w16cid:durableId="1266382725">
    <w:abstractNumId w:val="21"/>
  </w:num>
  <w:num w:numId="45" w16cid:durableId="1848016109">
    <w:abstractNumId w:val="19"/>
  </w:num>
  <w:num w:numId="46" w16cid:durableId="1786196619">
    <w:abstractNumId w:val="9"/>
  </w:num>
  <w:numIdMacAtCleanup w:val="4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Joe Tornese">
    <w15:presenceInfo w15:providerId="AD" w15:userId="S::tornese@prowessconsulting.com::04fcb3fb-f1b0-4a89-9639-e5748a08fdea"/>
  </w15:person>
  <w15:person w15:author="Abiodun Aremu">
    <w15:presenceInfo w15:providerId="AD" w15:userId="S::abiodunaremu@microsoft.com::52f3962b-64e9-400e-848e-93dbb1784b0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revisionView w:markup="0"/>
  <w:documentProtection w:edit="trackedChanges" w:enforcement="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44E1"/>
    <w:rsid w:val="000010E9"/>
    <w:rsid w:val="000033B1"/>
    <w:rsid w:val="000036C2"/>
    <w:rsid w:val="0000374F"/>
    <w:rsid w:val="000040BA"/>
    <w:rsid w:val="00004885"/>
    <w:rsid w:val="00004CD6"/>
    <w:rsid w:val="00006C93"/>
    <w:rsid w:val="000071B7"/>
    <w:rsid w:val="00007620"/>
    <w:rsid w:val="00007E51"/>
    <w:rsid w:val="00007F30"/>
    <w:rsid w:val="00010220"/>
    <w:rsid w:val="00011346"/>
    <w:rsid w:val="00011CAF"/>
    <w:rsid w:val="00011CB4"/>
    <w:rsid w:val="00012087"/>
    <w:rsid w:val="000128E4"/>
    <w:rsid w:val="00012ACB"/>
    <w:rsid w:val="00013F3F"/>
    <w:rsid w:val="00014AD2"/>
    <w:rsid w:val="00014FE0"/>
    <w:rsid w:val="000151C4"/>
    <w:rsid w:val="0001524C"/>
    <w:rsid w:val="00015341"/>
    <w:rsid w:val="00016664"/>
    <w:rsid w:val="00016B5C"/>
    <w:rsid w:val="0001701A"/>
    <w:rsid w:val="00017DA5"/>
    <w:rsid w:val="000200C2"/>
    <w:rsid w:val="00020225"/>
    <w:rsid w:val="00020293"/>
    <w:rsid w:val="00020B0B"/>
    <w:rsid w:val="00021492"/>
    <w:rsid w:val="000215A9"/>
    <w:rsid w:val="00021E29"/>
    <w:rsid w:val="000220A6"/>
    <w:rsid w:val="000223A3"/>
    <w:rsid w:val="00022832"/>
    <w:rsid w:val="0002337C"/>
    <w:rsid w:val="00023638"/>
    <w:rsid w:val="00023D7A"/>
    <w:rsid w:val="000247D4"/>
    <w:rsid w:val="00025C96"/>
    <w:rsid w:val="0002615D"/>
    <w:rsid w:val="00026229"/>
    <w:rsid w:val="000273B7"/>
    <w:rsid w:val="00027913"/>
    <w:rsid w:val="00027A57"/>
    <w:rsid w:val="00030933"/>
    <w:rsid w:val="0003251B"/>
    <w:rsid w:val="00032609"/>
    <w:rsid w:val="0003273A"/>
    <w:rsid w:val="00032C7B"/>
    <w:rsid w:val="00032DB0"/>
    <w:rsid w:val="0003343D"/>
    <w:rsid w:val="00034578"/>
    <w:rsid w:val="0003467D"/>
    <w:rsid w:val="000347EF"/>
    <w:rsid w:val="00034943"/>
    <w:rsid w:val="000351F5"/>
    <w:rsid w:val="00035250"/>
    <w:rsid w:val="00035EDF"/>
    <w:rsid w:val="00037186"/>
    <w:rsid w:val="0003794B"/>
    <w:rsid w:val="00041616"/>
    <w:rsid w:val="00041E3A"/>
    <w:rsid w:val="00042CEB"/>
    <w:rsid w:val="00044769"/>
    <w:rsid w:val="00044EB0"/>
    <w:rsid w:val="00047A4E"/>
    <w:rsid w:val="000502D0"/>
    <w:rsid w:val="00050301"/>
    <w:rsid w:val="00051726"/>
    <w:rsid w:val="0005175E"/>
    <w:rsid w:val="00051B1E"/>
    <w:rsid w:val="00052129"/>
    <w:rsid w:val="0005252E"/>
    <w:rsid w:val="00052879"/>
    <w:rsid w:val="00054632"/>
    <w:rsid w:val="00056670"/>
    <w:rsid w:val="000567C5"/>
    <w:rsid w:val="0005698D"/>
    <w:rsid w:val="0005711F"/>
    <w:rsid w:val="0005730C"/>
    <w:rsid w:val="00057748"/>
    <w:rsid w:val="000578A8"/>
    <w:rsid w:val="00057AA6"/>
    <w:rsid w:val="00057E42"/>
    <w:rsid w:val="000605D2"/>
    <w:rsid w:val="00061699"/>
    <w:rsid w:val="000622CE"/>
    <w:rsid w:val="000628EB"/>
    <w:rsid w:val="00062F52"/>
    <w:rsid w:val="00063385"/>
    <w:rsid w:val="00063AD6"/>
    <w:rsid w:val="00064B78"/>
    <w:rsid w:val="0006560F"/>
    <w:rsid w:val="0006617B"/>
    <w:rsid w:val="00066276"/>
    <w:rsid w:val="000663AA"/>
    <w:rsid w:val="0006642E"/>
    <w:rsid w:val="000664C5"/>
    <w:rsid w:val="000665B4"/>
    <w:rsid w:val="00066AC1"/>
    <w:rsid w:val="00067013"/>
    <w:rsid w:val="00067573"/>
    <w:rsid w:val="000677BC"/>
    <w:rsid w:val="00070E21"/>
    <w:rsid w:val="000711C4"/>
    <w:rsid w:val="00071339"/>
    <w:rsid w:val="00072230"/>
    <w:rsid w:val="00072284"/>
    <w:rsid w:val="000725CC"/>
    <w:rsid w:val="00072969"/>
    <w:rsid w:val="00072A88"/>
    <w:rsid w:val="00073319"/>
    <w:rsid w:val="000737CE"/>
    <w:rsid w:val="00074A50"/>
    <w:rsid w:val="00074F8D"/>
    <w:rsid w:val="00074FA1"/>
    <w:rsid w:val="000753AB"/>
    <w:rsid w:val="000767F7"/>
    <w:rsid w:val="00076B42"/>
    <w:rsid w:val="00076C67"/>
    <w:rsid w:val="00076E43"/>
    <w:rsid w:val="00077A57"/>
    <w:rsid w:val="00077C9A"/>
    <w:rsid w:val="000802E3"/>
    <w:rsid w:val="00081F1E"/>
    <w:rsid w:val="0008201B"/>
    <w:rsid w:val="00082109"/>
    <w:rsid w:val="000841CF"/>
    <w:rsid w:val="000845B7"/>
    <w:rsid w:val="0008535D"/>
    <w:rsid w:val="00085401"/>
    <w:rsid w:val="00086BDA"/>
    <w:rsid w:val="00086D75"/>
    <w:rsid w:val="00086EDD"/>
    <w:rsid w:val="00091131"/>
    <w:rsid w:val="000919BD"/>
    <w:rsid w:val="000923D5"/>
    <w:rsid w:val="000929DA"/>
    <w:rsid w:val="000938AD"/>
    <w:rsid w:val="00093B89"/>
    <w:rsid w:val="00093C07"/>
    <w:rsid w:val="00094239"/>
    <w:rsid w:val="00094B41"/>
    <w:rsid w:val="00094D7D"/>
    <w:rsid w:val="00094F53"/>
    <w:rsid w:val="000950FF"/>
    <w:rsid w:val="0009524A"/>
    <w:rsid w:val="000968A5"/>
    <w:rsid w:val="000A197B"/>
    <w:rsid w:val="000A2438"/>
    <w:rsid w:val="000A3F66"/>
    <w:rsid w:val="000A417A"/>
    <w:rsid w:val="000A4D1D"/>
    <w:rsid w:val="000A51B4"/>
    <w:rsid w:val="000A60BA"/>
    <w:rsid w:val="000A74E5"/>
    <w:rsid w:val="000B0BFA"/>
    <w:rsid w:val="000B0F68"/>
    <w:rsid w:val="000B1B41"/>
    <w:rsid w:val="000B1DD0"/>
    <w:rsid w:val="000B2164"/>
    <w:rsid w:val="000B30E3"/>
    <w:rsid w:val="000B389F"/>
    <w:rsid w:val="000B41C0"/>
    <w:rsid w:val="000B4B34"/>
    <w:rsid w:val="000B4C1F"/>
    <w:rsid w:val="000B5176"/>
    <w:rsid w:val="000B524B"/>
    <w:rsid w:val="000B54CE"/>
    <w:rsid w:val="000B5EE9"/>
    <w:rsid w:val="000B63B3"/>
    <w:rsid w:val="000B69DE"/>
    <w:rsid w:val="000B6EED"/>
    <w:rsid w:val="000B7CF9"/>
    <w:rsid w:val="000C2499"/>
    <w:rsid w:val="000C26C9"/>
    <w:rsid w:val="000C2893"/>
    <w:rsid w:val="000C39A2"/>
    <w:rsid w:val="000C4088"/>
    <w:rsid w:val="000C4738"/>
    <w:rsid w:val="000C5BD7"/>
    <w:rsid w:val="000C5F32"/>
    <w:rsid w:val="000C6156"/>
    <w:rsid w:val="000C733C"/>
    <w:rsid w:val="000C73C6"/>
    <w:rsid w:val="000C7487"/>
    <w:rsid w:val="000C7978"/>
    <w:rsid w:val="000D01EC"/>
    <w:rsid w:val="000D1825"/>
    <w:rsid w:val="000D19CB"/>
    <w:rsid w:val="000D2619"/>
    <w:rsid w:val="000D3429"/>
    <w:rsid w:val="000D346C"/>
    <w:rsid w:val="000D35FB"/>
    <w:rsid w:val="000D3CC9"/>
    <w:rsid w:val="000D4DBE"/>
    <w:rsid w:val="000D561C"/>
    <w:rsid w:val="000D589C"/>
    <w:rsid w:val="000E00BB"/>
    <w:rsid w:val="000E1FBD"/>
    <w:rsid w:val="000E2C9D"/>
    <w:rsid w:val="000E399F"/>
    <w:rsid w:val="000E3E8A"/>
    <w:rsid w:val="000E5019"/>
    <w:rsid w:val="000E5A4E"/>
    <w:rsid w:val="000E5AA4"/>
    <w:rsid w:val="000E5C4B"/>
    <w:rsid w:val="000E607B"/>
    <w:rsid w:val="000E6967"/>
    <w:rsid w:val="000E6C90"/>
    <w:rsid w:val="000E6CC4"/>
    <w:rsid w:val="000E7347"/>
    <w:rsid w:val="000E7709"/>
    <w:rsid w:val="000E77C8"/>
    <w:rsid w:val="000E78B1"/>
    <w:rsid w:val="000F007C"/>
    <w:rsid w:val="000F03DC"/>
    <w:rsid w:val="000F1A0D"/>
    <w:rsid w:val="000F3B39"/>
    <w:rsid w:val="000F4164"/>
    <w:rsid w:val="000F528E"/>
    <w:rsid w:val="000F538F"/>
    <w:rsid w:val="000F55F1"/>
    <w:rsid w:val="000F5F0F"/>
    <w:rsid w:val="000F6312"/>
    <w:rsid w:val="000F6FAD"/>
    <w:rsid w:val="000F7959"/>
    <w:rsid w:val="001000E8"/>
    <w:rsid w:val="00100A27"/>
    <w:rsid w:val="00101815"/>
    <w:rsid w:val="001018E5"/>
    <w:rsid w:val="00101B9B"/>
    <w:rsid w:val="00102B37"/>
    <w:rsid w:val="00102EBD"/>
    <w:rsid w:val="00103A58"/>
    <w:rsid w:val="00105256"/>
    <w:rsid w:val="00105A2D"/>
    <w:rsid w:val="001060BC"/>
    <w:rsid w:val="00106525"/>
    <w:rsid w:val="00106786"/>
    <w:rsid w:val="001067DB"/>
    <w:rsid w:val="00110CE1"/>
    <w:rsid w:val="00110EDD"/>
    <w:rsid w:val="0011199C"/>
    <w:rsid w:val="00114471"/>
    <w:rsid w:val="00114C9D"/>
    <w:rsid w:val="00114FEF"/>
    <w:rsid w:val="001151EE"/>
    <w:rsid w:val="0011541B"/>
    <w:rsid w:val="00116C47"/>
    <w:rsid w:val="00117171"/>
    <w:rsid w:val="00117AF5"/>
    <w:rsid w:val="0012001B"/>
    <w:rsid w:val="001213A2"/>
    <w:rsid w:val="00121B00"/>
    <w:rsid w:val="00122806"/>
    <w:rsid w:val="00122F31"/>
    <w:rsid w:val="001238E0"/>
    <w:rsid w:val="00123D72"/>
    <w:rsid w:val="00124291"/>
    <w:rsid w:val="0012489E"/>
    <w:rsid w:val="00125B06"/>
    <w:rsid w:val="001260B3"/>
    <w:rsid w:val="00126439"/>
    <w:rsid w:val="00126647"/>
    <w:rsid w:val="00126CB1"/>
    <w:rsid w:val="00126F7A"/>
    <w:rsid w:val="00127322"/>
    <w:rsid w:val="00127594"/>
    <w:rsid w:val="00127AAC"/>
    <w:rsid w:val="00127C20"/>
    <w:rsid w:val="0013102A"/>
    <w:rsid w:val="001314D7"/>
    <w:rsid w:val="0013168A"/>
    <w:rsid w:val="0013201A"/>
    <w:rsid w:val="001320FB"/>
    <w:rsid w:val="00133BAE"/>
    <w:rsid w:val="00133ED9"/>
    <w:rsid w:val="0013420F"/>
    <w:rsid w:val="001347FA"/>
    <w:rsid w:val="0013507F"/>
    <w:rsid w:val="00135182"/>
    <w:rsid w:val="001369F6"/>
    <w:rsid w:val="00137816"/>
    <w:rsid w:val="001379F8"/>
    <w:rsid w:val="00137EA0"/>
    <w:rsid w:val="00140DF1"/>
    <w:rsid w:val="00142703"/>
    <w:rsid w:val="0014280C"/>
    <w:rsid w:val="00142EF3"/>
    <w:rsid w:val="001437C3"/>
    <w:rsid w:val="001439EA"/>
    <w:rsid w:val="00144736"/>
    <w:rsid w:val="001452E3"/>
    <w:rsid w:val="00146BF3"/>
    <w:rsid w:val="00150587"/>
    <w:rsid w:val="001505AD"/>
    <w:rsid w:val="00150D12"/>
    <w:rsid w:val="0015105E"/>
    <w:rsid w:val="001517DA"/>
    <w:rsid w:val="001521E0"/>
    <w:rsid w:val="001525AE"/>
    <w:rsid w:val="00152EE8"/>
    <w:rsid w:val="0015351E"/>
    <w:rsid w:val="00153BDD"/>
    <w:rsid w:val="0015447D"/>
    <w:rsid w:val="001549C7"/>
    <w:rsid w:val="00154ABD"/>
    <w:rsid w:val="001551A2"/>
    <w:rsid w:val="00155212"/>
    <w:rsid w:val="0015526A"/>
    <w:rsid w:val="00155538"/>
    <w:rsid w:val="0015564E"/>
    <w:rsid w:val="00155915"/>
    <w:rsid w:val="001561C7"/>
    <w:rsid w:val="001564A8"/>
    <w:rsid w:val="00156989"/>
    <w:rsid w:val="00156C3D"/>
    <w:rsid w:val="00156E19"/>
    <w:rsid w:val="00160424"/>
    <w:rsid w:val="00160468"/>
    <w:rsid w:val="0016064C"/>
    <w:rsid w:val="001606FE"/>
    <w:rsid w:val="00160937"/>
    <w:rsid w:val="00161A0A"/>
    <w:rsid w:val="00161A7F"/>
    <w:rsid w:val="001622F4"/>
    <w:rsid w:val="0016264F"/>
    <w:rsid w:val="00162A8F"/>
    <w:rsid w:val="00162CAE"/>
    <w:rsid w:val="0016317C"/>
    <w:rsid w:val="001640EB"/>
    <w:rsid w:val="0016433B"/>
    <w:rsid w:val="00165AB6"/>
    <w:rsid w:val="00165ED3"/>
    <w:rsid w:val="001665D5"/>
    <w:rsid w:val="00166689"/>
    <w:rsid w:val="001701EA"/>
    <w:rsid w:val="00170CBE"/>
    <w:rsid w:val="00170E4C"/>
    <w:rsid w:val="0017106A"/>
    <w:rsid w:val="00171769"/>
    <w:rsid w:val="0017197B"/>
    <w:rsid w:val="00172BD6"/>
    <w:rsid w:val="0017364A"/>
    <w:rsid w:val="00174FCE"/>
    <w:rsid w:val="00175611"/>
    <w:rsid w:val="00176A53"/>
    <w:rsid w:val="00176BFE"/>
    <w:rsid w:val="00176C16"/>
    <w:rsid w:val="00177DAA"/>
    <w:rsid w:val="001813F7"/>
    <w:rsid w:val="0018290D"/>
    <w:rsid w:val="00182A19"/>
    <w:rsid w:val="00182B2F"/>
    <w:rsid w:val="00182B84"/>
    <w:rsid w:val="00182C00"/>
    <w:rsid w:val="0018372A"/>
    <w:rsid w:val="001837DA"/>
    <w:rsid w:val="00183850"/>
    <w:rsid w:val="00184089"/>
    <w:rsid w:val="00184515"/>
    <w:rsid w:val="00185A55"/>
    <w:rsid w:val="00186476"/>
    <w:rsid w:val="001868D8"/>
    <w:rsid w:val="00186994"/>
    <w:rsid w:val="001878D1"/>
    <w:rsid w:val="0019071D"/>
    <w:rsid w:val="0019077A"/>
    <w:rsid w:val="00190A91"/>
    <w:rsid w:val="00191533"/>
    <w:rsid w:val="00191BD6"/>
    <w:rsid w:val="00192EAB"/>
    <w:rsid w:val="00193AAE"/>
    <w:rsid w:val="00193D6C"/>
    <w:rsid w:val="00193EAE"/>
    <w:rsid w:val="0019416D"/>
    <w:rsid w:val="001947CA"/>
    <w:rsid w:val="00194914"/>
    <w:rsid w:val="00194C90"/>
    <w:rsid w:val="0019518E"/>
    <w:rsid w:val="0019630A"/>
    <w:rsid w:val="0019695D"/>
    <w:rsid w:val="00196F36"/>
    <w:rsid w:val="001A11EC"/>
    <w:rsid w:val="001A1B06"/>
    <w:rsid w:val="001A1D5A"/>
    <w:rsid w:val="001A29BA"/>
    <w:rsid w:val="001A36CF"/>
    <w:rsid w:val="001A4CC0"/>
    <w:rsid w:val="001A4E81"/>
    <w:rsid w:val="001A52CD"/>
    <w:rsid w:val="001A6359"/>
    <w:rsid w:val="001A64BF"/>
    <w:rsid w:val="001A64C3"/>
    <w:rsid w:val="001A71B9"/>
    <w:rsid w:val="001A79BE"/>
    <w:rsid w:val="001A7F7B"/>
    <w:rsid w:val="001B064A"/>
    <w:rsid w:val="001B0818"/>
    <w:rsid w:val="001B1CE2"/>
    <w:rsid w:val="001B2E2D"/>
    <w:rsid w:val="001B3D09"/>
    <w:rsid w:val="001B3E5E"/>
    <w:rsid w:val="001B49DB"/>
    <w:rsid w:val="001B533A"/>
    <w:rsid w:val="001B5F68"/>
    <w:rsid w:val="001C01C5"/>
    <w:rsid w:val="001C229C"/>
    <w:rsid w:val="001C3402"/>
    <w:rsid w:val="001C3521"/>
    <w:rsid w:val="001C3FEF"/>
    <w:rsid w:val="001C4C32"/>
    <w:rsid w:val="001C5496"/>
    <w:rsid w:val="001C572C"/>
    <w:rsid w:val="001C599F"/>
    <w:rsid w:val="001C5AB7"/>
    <w:rsid w:val="001C5DB6"/>
    <w:rsid w:val="001C6197"/>
    <w:rsid w:val="001C6568"/>
    <w:rsid w:val="001C6AF6"/>
    <w:rsid w:val="001C6D39"/>
    <w:rsid w:val="001C7400"/>
    <w:rsid w:val="001C74C0"/>
    <w:rsid w:val="001C77A1"/>
    <w:rsid w:val="001C7B05"/>
    <w:rsid w:val="001D0734"/>
    <w:rsid w:val="001D3A6A"/>
    <w:rsid w:val="001D4667"/>
    <w:rsid w:val="001D4C4C"/>
    <w:rsid w:val="001D548B"/>
    <w:rsid w:val="001D570C"/>
    <w:rsid w:val="001D5C2D"/>
    <w:rsid w:val="001D5CCC"/>
    <w:rsid w:val="001D6217"/>
    <w:rsid w:val="001D6839"/>
    <w:rsid w:val="001D7158"/>
    <w:rsid w:val="001E0A41"/>
    <w:rsid w:val="001E2016"/>
    <w:rsid w:val="001E2076"/>
    <w:rsid w:val="001E2382"/>
    <w:rsid w:val="001E242B"/>
    <w:rsid w:val="001E2711"/>
    <w:rsid w:val="001E276E"/>
    <w:rsid w:val="001E3495"/>
    <w:rsid w:val="001E378C"/>
    <w:rsid w:val="001E57D0"/>
    <w:rsid w:val="001E5845"/>
    <w:rsid w:val="001E5A12"/>
    <w:rsid w:val="001E5F84"/>
    <w:rsid w:val="001E6358"/>
    <w:rsid w:val="001E68C8"/>
    <w:rsid w:val="001E73D4"/>
    <w:rsid w:val="001E7597"/>
    <w:rsid w:val="001F0BC1"/>
    <w:rsid w:val="001F0FAE"/>
    <w:rsid w:val="001F1079"/>
    <w:rsid w:val="001F26CC"/>
    <w:rsid w:val="001F26E3"/>
    <w:rsid w:val="001F3221"/>
    <w:rsid w:val="001F3F7E"/>
    <w:rsid w:val="001F49A2"/>
    <w:rsid w:val="001F5ADF"/>
    <w:rsid w:val="001F6601"/>
    <w:rsid w:val="001F6832"/>
    <w:rsid w:val="001F69F4"/>
    <w:rsid w:val="001F77A5"/>
    <w:rsid w:val="001F7BA1"/>
    <w:rsid w:val="0020012B"/>
    <w:rsid w:val="00200673"/>
    <w:rsid w:val="0020156F"/>
    <w:rsid w:val="00201835"/>
    <w:rsid w:val="002029E4"/>
    <w:rsid w:val="00203AFA"/>
    <w:rsid w:val="00203F2F"/>
    <w:rsid w:val="00204DDF"/>
    <w:rsid w:val="00204FC2"/>
    <w:rsid w:val="00205230"/>
    <w:rsid w:val="00205331"/>
    <w:rsid w:val="0020559A"/>
    <w:rsid w:val="00205B28"/>
    <w:rsid w:val="002069CE"/>
    <w:rsid w:val="002074B8"/>
    <w:rsid w:val="00207701"/>
    <w:rsid w:val="002100B8"/>
    <w:rsid w:val="002103C9"/>
    <w:rsid w:val="002106BF"/>
    <w:rsid w:val="00210E3B"/>
    <w:rsid w:val="00211BA1"/>
    <w:rsid w:val="00211E94"/>
    <w:rsid w:val="002123BC"/>
    <w:rsid w:val="002132BF"/>
    <w:rsid w:val="0021496F"/>
    <w:rsid w:val="00214A97"/>
    <w:rsid w:val="00216474"/>
    <w:rsid w:val="00216520"/>
    <w:rsid w:val="00216B47"/>
    <w:rsid w:val="00217A2B"/>
    <w:rsid w:val="00220A99"/>
    <w:rsid w:val="00220CD5"/>
    <w:rsid w:val="002215FF"/>
    <w:rsid w:val="00222AC9"/>
    <w:rsid w:val="00222C68"/>
    <w:rsid w:val="00223B32"/>
    <w:rsid w:val="00223F48"/>
    <w:rsid w:val="00224F39"/>
    <w:rsid w:val="00225963"/>
    <w:rsid w:val="0022693E"/>
    <w:rsid w:val="002273AB"/>
    <w:rsid w:val="002277B9"/>
    <w:rsid w:val="00227D72"/>
    <w:rsid w:val="00230A3D"/>
    <w:rsid w:val="002312F6"/>
    <w:rsid w:val="0023200D"/>
    <w:rsid w:val="00232DE5"/>
    <w:rsid w:val="002337B2"/>
    <w:rsid w:val="0023480E"/>
    <w:rsid w:val="00235575"/>
    <w:rsid w:val="002355E5"/>
    <w:rsid w:val="00236117"/>
    <w:rsid w:val="00236449"/>
    <w:rsid w:val="00236B03"/>
    <w:rsid w:val="00236EDA"/>
    <w:rsid w:val="0023738A"/>
    <w:rsid w:val="00237A6A"/>
    <w:rsid w:val="00237A94"/>
    <w:rsid w:val="002402F6"/>
    <w:rsid w:val="002419D1"/>
    <w:rsid w:val="002428AC"/>
    <w:rsid w:val="00242E13"/>
    <w:rsid w:val="0024361C"/>
    <w:rsid w:val="00243811"/>
    <w:rsid w:val="002443A3"/>
    <w:rsid w:val="0024443C"/>
    <w:rsid w:val="00244F92"/>
    <w:rsid w:val="00245079"/>
    <w:rsid w:val="00245205"/>
    <w:rsid w:val="00245477"/>
    <w:rsid w:val="0024622E"/>
    <w:rsid w:val="0024750A"/>
    <w:rsid w:val="00247636"/>
    <w:rsid w:val="00247C0F"/>
    <w:rsid w:val="00250184"/>
    <w:rsid w:val="00250535"/>
    <w:rsid w:val="0025114E"/>
    <w:rsid w:val="00251182"/>
    <w:rsid w:val="00252014"/>
    <w:rsid w:val="002532CC"/>
    <w:rsid w:val="00253B9A"/>
    <w:rsid w:val="0025479A"/>
    <w:rsid w:val="00256326"/>
    <w:rsid w:val="002569BE"/>
    <w:rsid w:val="002609C1"/>
    <w:rsid w:val="00260FE8"/>
    <w:rsid w:val="00261EAA"/>
    <w:rsid w:val="00262A8A"/>
    <w:rsid w:val="0026348C"/>
    <w:rsid w:val="00263492"/>
    <w:rsid w:val="0026473E"/>
    <w:rsid w:val="00265C76"/>
    <w:rsid w:val="00266461"/>
    <w:rsid w:val="0026685A"/>
    <w:rsid w:val="0026696A"/>
    <w:rsid w:val="00266D81"/>
    <w:rsid w:val="002674FA"/>
    <w:rsid w:val="00267C3A"/>
    <w:rsid w:val="002720BD"/>
    <w:rsid w:val="002726FB"/>
    <w:rsid w:val="002733C6"/>
    <w:rsid w:val="00273A05"/>
    <w:rsid w:val="00274AE7"/>
    <w:rsid w:val="0027616F"/>
    <w:rsid w:val="00276DD9"/>
    <w:rsid w:val="00277048"/>
    <w:rsid w:val="00277A8C"/>
    <w:rsid w:val="00282B54"/>
    <w:rsid w:val="00283011"/>
    <w:rsid w:val="0028349B"/>
    <w:rsid w:val="00283623"/>
    <w:rsid w:val="002846DA"/>
    <w:rsid w:val="00284ABF"/>
    <w:rsid w:val="00285671"/>
    <w:rsid w:val="002913BE"/>
    <w:rsid w:val="0029212B"/>
    <w:rsid w:val="00292BBC"/>
    <w:rsid w:val="00293809"/>
    <w:rsid w:val="002938E1"/>
    <w:rsid w:val="00294086"/>
    <w:rsid w:val="002944BE"/>
    <w:rsid w:val="00294D5A"/>
    <w:rsid w:val="002954F6"/>
    <w:rsid w:val="00296311"/>
    <w:rsid w:val="002964A7"/>
    <w:rsid w:val="0029661B"/>
    <w:rsid w:val="002969C2"/>
    <w:rsid w:val="00296A75"/>
    <w:rsid w:val="002A012C"/>
    <w:rsid w:val="002A016A"/>
    <w:rsid w:val="002A02BC"/>
    <w:rsid w:val="002A0917"/>
    <w:rsid w:val="002A1AEE"/>
    <w:rsid w:val="002A4536"/>
    <w:rsid w:val="002A4672"/>
    <w:rsid w:val="002A5326"/>
    <w:rsid w:val="002A551D"/>
    <w:rsid w:val="002A5614"/>
    <w:rsid w:val="002A5A7D"/>
    <w:rsid w:val="002A7C16"/>
    <w:rsid w:val="002B01D2"/>
    <w:rsid w:val="002B10C7"/>
    <w:rsid w:val="002B1DC1"/>
    <w:rsid w:val="002B3472"/>
    <w:rsid w:val="002B5124"/>
    <w:rsid w:val="002B51E9"/>
    <w:rsid w:val="002B6BBC"/>
    <w:rsid w:val="002B6D30"/>
    <w:rsid w:val="002B77DD"/>
    <w:rsid w:val="002B7967"/>
    <w:rsid w:val="002C0933"/>
    <w:rsid w:val="002C0CBD"/>
    <w:rsid w:val="002C15DB"/>
    <w:rsid w:val="002C1D4C"/>
    <w:rsid w:val="002C2083"/>
    <w:rsid w:val="002C2126"/>
    <w:rsid w:val="002C2C6F"/>
    <w:rsid w:val="002C2F3A"/>
    <w:rsid w:val="002C3334"/>
    <w:rsid w:val="002C3429"/>
    <w:rsid w:val="002C3B16"/>
    <w:rsid w:val="002C4A3D"/>
    <w:rsid w:val="002C5A3A"/>
    <w:rsid w:val="002C633E"/>
    <w:rsid w:val="002C68AD"/>
    <w:rsid w:val="002C71D3"/>
    <w:rsid w:val="002C7335"/>
    <w:rsid w:val="002D04A6"/>
    <w:rsid w:val="002D056E"/>
    <w:rsid w:val="002D0B13"/>
    <w:rsid w:val="002D213E"/>
    <w:rsid w:val="002D23FD"/>
    <w:rsid w:val="002D3155"/>
    <w:rsid w:val="002D3A64"/>
    <w:rsid w:val="002D3E34"/>
    <w:rsid w:val="002D475C"/>
    <w:rsid w:val="002D4ADD"/>
    <w:rsid w:val="002D4BA7"/>
    <w:rsid w:val="002D61AA"/>
    <w:rsid w:val="002D61B5"/>
    <w:rsid w:val="002D7316"/>
    <w:rsid w:val="002D767A"/>
    <w:rsid w:val="002D771D"/>
    <w:rsid w:val="002D773A"/>
    <w:rsid w:val="002E00D1"/>
    <w:rsid w:val="002E0A81"/>
    <w:rsid w:val="002E2120"/>
    <w:rsid w:val="002E389D"/>
    <w:rsid w:val="002E43A6"/>
    <w:rsid w:val="002E4D36"/>
    <w:rsid w:val="002E5716"/>
    <w:rsid w:val="002E670E"/>
    <w:rsid w:val="002E6721"/>
    <w:rsid w:val="002E7768"/>
    <w:rsid w:val="002E79AB"/>
    <w:rsid w:val="002F0B65"/>
    <w:rsid w:val="002F0C88"/>
    <w:rsid w:val="002F0CF9"/>
    <w:rsid w:val="002F1431"/>
    <w:rsid w:val="002F1D1D"/>
    <w:rsid w:val="002F2C1E"/>
    <w:rsid w:val="002F31BA"/>
    <w:rsid w:val="002F38D7"/>
    <w:rsid w:val="002F3F65"/>
    <w:rsid w:val="002F516E"/>
    <w:rsid w:val="002F52F7"/>
    <w:rsid w:val="002F536D"/>
    <w:rsid w:val="002F562D"/>
    <w:rsid w:val="002F6249"/>
    <w:rsid w:val="002F65B4"/>
    <w:rsid w:val="002F6AB8"/>
    <w:rsid w:val="002F7654"/>
    <w:rsid w:val="002F7D7F"/>
    <w:rsid w:val="002F7FF6"/>
    <w:rsid w:val="00301475"/>
    <w:rsid w:val="00301C7D"/>
    <w:rsid w:val="003028AC"/>
    <w:rsid w:val="0030311A"/>
    <w:rsid w:val="003044E0"/>
    <w:rsid w:val="00304B34"/>
    <w:rsid w:val="00304C9B"/>
    <w:rsid w:val="00304F31"/>
    <w:rsid w:val="0030505B"/>
    <w:rsid w:val="0030603E"/>
    <w:rsid w:val="003065FD"/>
    <w:rsid w:val="00306A76"/>
    <w:rsid w:val="00306AB6"/>
    <w:rsid w:val="003109E5"/>
    <w:rsid w:val="00310C9B"/>
    <w:rsid w:val="0031144B"/>
    <w:rsid w:val="00312113"/>
    <w:rsid w:val="00312572"/>
    <w:rsid w:val="00312600"/>
    <w:rsid w:val="003127D7"/>
    <w:rsid w:val="0031315A"/>
    <w:rsid w:val="003141D9"/>
    <w:rsid w:val="00316062"/>
    <w:rsid w:val="00316814"/>
    <w:rsid w:val="00316AA2"/>
    <w:rsid w:val="0031747B"/>
    <w:rsid w:val="003205EF"/>
    <w:rsid w:val="00320C3D"/>
    <w:rsid w:val="00321AB0"/>
    <w:rsid w:val="00321E32"/>
    <w:rsid w:val="003223EC"/>
    <w:rsid w:val="00322D07"/>
    <w:rsid w:val="003230F6"/>
    <w:rsid w:val="00323435"/>
    <w:rsid w:val="00323704"/>
    <w:rsid w:val="00323A1F"/>
    <w:rsid w:val="00323ABB"/>
    <w:rsid w:val="003245E8"/>
    <w:rsid w:val="00324BE3"/>
    <w:rsid w:val="00324CCB"/>
    <w:rsid w:val="00325529"/>
    <w:rsid w:val="00327773"/>
    <w:rsid w:val="00327B2E"/>
    <w:rsid w:val="003300A6"/>
    <w:rsid w:val="003308DB"/>
    <w:rsid w:val="00330EBC"/>
    <w:rsid w:val="00331ECB"/>
    <w:rsid w:val="00332B60"/>
    <w:rsid w:val="00332E39"/>
    <w:rsid w:val="0033351F"/>
    <w:rsid w:val="00333DFC"/>
    <w:rsid w:val="00335B37"/>
    <w:rsid w:val="00335C5F"/>
    <w:rsid w:val="00337135"/>
    <w:rsid w:val="00337189"/>
    <w:rsid w:val="00337BAD"/>
    <w:rsid w:val="003405C2"/>
    <w:rsid w:val="00340942"/>
    <w:rsid w:val="00342632"/>
    <w:rsid w:val="00342F5F"/>
    <w:rsid w:val="003433AB"/>
    <w:rsid w:val="00343EFD"/>
    <w:rsid w:val="003444E1"/>
    <w:rsid w:val="003446D7"/>
    <w:rsid w:val="00344ABA"/>
    <w:rsid w:val="003451CE"/>
    <w:rsid w:val="003457D3"/>
    <w:rsid w:val="003458C1"/>
    <w:rsid w:val="003458D3"/>
    <w:rsid w:val="00346441"/>
    <w:rsid w:val="003466C8"/>
    <w:rsid w:val="0034716D"/>
    <w:rsid w:val="00347A97"/>
    <w:rsid w:val="00347E35"/>
    <w:rsid w:val="0035080A"/>
    <w:rsid w:val="00352443"/>
    <w:rsid w:val="00353610"/>
    <w:rsid w:val="003539D2"/>
    <w:rsid w:val="00353D77"/>
    <w:rsid w:val="003540DB"/>
    <w:rsid w:val="003562CF"/>
    <w:rsid w:val="003569B8"/>
    <w:rsid w:val="0035711A"/>
    <w:rsid w:val="00357D78"/>
    <w:rsid w:val="003603E1"/>
    <w:rsid w:val="0036048B"/>
    <w:rsid w:val="00360AB0"/>
    <w:rsid w:val="00360AE4"/>
    <w:rsid w:val="00360C55"/>
    <w:rsid w:val="00362A8B"/>
    <w:rsid w:val="00362FF2"/>
    <w:rsid w:val="003636EE"/>
    <w:rsid w:val="003636F9"/>
    <w:rsid w:val="003639DD"/>
    <w:rsid w:val="0036466B"/>
    <w:rsid w:val="00364E64"/>
    <w:rsid w:val="0036542E"/>
    <w:rsid w:val="003673E1"/>
    <w:rsid w:val="00367502"/>
    <w:rsid w:val="00370708"/>
    <w:rsid w:val="00370C6A"/>
    <w:rsid w:val="00371394"/>
    <w:rsid w:val="00371928"/>
    <w:rsid w:val="00371EA5"/>
    <w:rsid w:val="0037263B"/>
    <w:rsid w:val="00372E02"/>
    <w:rsid w:val="00375BC0"/>
    <w:rsid w:val="003762EF"/>
    <w:rsid w:val="00380851"/>
    <w:rsid w:val="00380F15"/>
    <w:rsid w:val="00380FFB"/>
    <w:rsid w:val="00381B8B"/>
    <w:rsid w:val="0038297B"/>
    <w:rsid w:val="00382E40"/>
    <w:rsid w:val="0038359D"/>
    <w:rsid w:val="00383D97"/>
    <w:rsid w:val="00384803"/>
    <w:rsid w:val="003868DA"/>
    <w:rsid w:val="00386A14"/>
    <w:rsid w:val="0039088B"/>
    <w:rsid w:val="00391CBF"/>
    <w:rsid w:val="003924B0"/>
    <w:rsid w:val="003928DC"/>
    <w:rsid w:val="003933B5"/>
    <w:rsid w:val="00393514"/>
    <w:rsid w:val="0039422D"/>
    <w:rsid w:val="00394D54"/>
    <w:rsid w:val="0039502F"/>
    <w:rsid w:val="00395EB7"/>
    <w:rsid w:val="00396AE7"/>
    <w:rsid w:val="00396DE8"/>
    <w:rsid w:val="003A00A0"/>
    <w:rsid w:val="003A0367"/>
    <w:rsid w:val="003A117F"/>
    <w:rsid w:val="003A23BC"/>
    <w:rsid w:val="003A300C"/>
    <w:rsid w:val="003A70F8"/>
    <w:rsid w:val="003A73C8"/>
    <w:rsid w:val="003A7B2E"/>
    <w:rsid w:val="003B1FDA"/>
    <w:rsid w:val="003B2917"/>
    <w:rsid w:val="003B316F"/>
    <w:rsid w:val="003B3815"/>
    <w:rsid w:val="003B387B"/>
    <w:rsid w:val="003B38CD"/>
    <w:rsid w:val="003B3DDC"/>
    <w:rsid w:val="003B4559"/>
    <w:rsid w:val="003B4E13"/>
    <w:rsid w:val="003B6212"/>
    <w:rsid w:val="003B63B5"/>
    <w:rsid w:val="003B6611"/>
    <w:rsid w:val="003B6CF5"/>
    <w:rsid w:val="003B784C"/>
    <w:rsid w:val="003B7B66"/>
    <w:rsid w:val="003C0269"/>
    <w:rsid w:val="003C0445"/>
    <w:rsid w:val="003C08C9"/>
    <w:rsid w:val="003C0FEE"/>
    <w:rsid w:val="003C197D"/>
    <w:rsid w:val="003C1B2C"/>
    <w:rsid w:val="003C1C2F"/>
    <w:rsid w:val="003C1F02"/>
    <w:rsid w:val="003C202E"/>
    <w:rsid w:val="003C2173"/>
    <w:rsid w:val="003C26B2"/>
    <w:rsid w:val="003C276F"/>
    <w:rsid w:val="003C3A38"/>
    <w:rsid w:val="003C6AB5"/>
    <w:rsid w:val="003C6C94"/>
    <w:rsid w:val="003C6E81"/>
    <w:rsid w:val="003C7231"/>
    <w:rsid w:val="003D0222"/>
    <w:rsid w:val="003D057F"/>
    <w:rsid w:val="003D0C77"/>
    <w:rsid w:val="003D176B"/>
    <w:rsid w:val="003D1876"/>
    <w:rsid w:val="003D2387"/>
    <w:rsid w:val="003D2D17"/>
    <w:rsid w:val="003D351C"/>
    <w:rsid w:val="003D3864"/>
    <w:rsid w:val="003D3C1A"/>
    <w:rsid w:val="003D3DC8"/>
    <w:rsid w:val="003D4603"/>
    <w:rsid w:val="003D4882"/>
    <w:rsid w:val="003D502D"/>
    <w:rsid w:val="003D5481"/>
    <w:rsid w:val="003D5AE2"/>
    <w:rsid w:val="003D5D84"/>
    <w:rsid w:val="003D6238"/>
    <w:rsid w:val="003D66AA"/>
    <w:rsid w:val="003D7060"/>
    <w:rsid w:val="003E0E97"/>
    <w:rsid w:val="003E37F8"/>
    <w:rsid w:val="003E4337"/>
    <w:rsid w:val="003E52CF"/>
    <w:rsid w:val="003E534F"/>
    <w:rsid w:val="003E5EAA"/>
    <w:rsid w:val="003E671F"/>
    <w:rsid w:val="003E76FD"/>
    <w:rsid w:val="003E77AD"/>
    <w:rsid w:val="003E7CFE"/>
    <w:rsid w:val="003F028D"/>
    <w:rsid w:val="003F049E"/>
    <w:rsid w:val="003F0815"/>
    <w:rsid w:val="003F15AD"/>
    <w:rsid w:val="003F17D8"/>
    <w:rsid w:val="003F2733"/>
    <w:rsid w:val="003F2F66"/>
    <w:rsid w:val="003F3E50"/>
    <w:rsid w:val="003F4CCE"/>
    <w:rsid w:val="003F4DC3"/>
    <w:rsid w:val="003F5174"/>
    <w:rsid w:val="003F5E29"/>
    <w:rsid w:val="004005A2"/>
    <w:rsid w:val="00400795"/>
    <w:rsid w:val="004019E3"/>
    <w:rsid w:val="00401A4E"/>
    <w:rsid w:val="00401B1F"/>
    <w:rsid w:val="00402447"/>
    <w:rsid w:val="004026D8"/>
    <w:rsid w:val="00402E88"/>
    <w:rsid w:val="00403113"/>
    <w:rsid w:val="004032AE"/>
    <w:rsid w:val="00403583"/>
    <w:rsid w:val="00405693"/>
    <w:rsid w:val="0040584F"/>
    <w:rsid w:val="00405880"/>
    <w:rsid w:val="004061D9"/>
    <w:rsid w:val="00406207"/>
    <w:rsid w:val="00406309"/>
    <w:rsid w:val="00406628"/>
    <w:rsid w:val="00406761"/>
    <w:rsid w:val="0040683D"/>
    <w:rsid w:val="00406AEC"/>
    <w:rsid w:val="00406AFC"/>
    <w:rsid w:val="004070FE"/>
    <w:rsid w:val="0040726D"/>
    <w:rsid w:val="00410112"/>
    <w:rsid w:val="00410BD0"/>
    <w:rsid w:val="00410F62"/>
    <w:rsid w:val="00411DF7"/>
    <w:rsid w:val="0041228B"/>
    <w:rsid w:val="00412312"/>
    <w:rsid w:val="004123F2"/>
    <w:rsid w:val="00412BE7"/>
    <w:rsid w:val="0041329C"/>
    <w:rsid w:val="0041347F"/>
    <w:rsid w:val="00413D0F"/>
    <w:rsid w:val="004148CC"/>
    <w:rsid w:val="00415991"/>
    <w:rsid w:val="004166E5"/>
    <w:rsid w:val="00417625"/>
    <w:rsid w:val="004201B1"/>
    <w:rsid w:val="00420ABB"/>
    <w:rsid w:val="00420BF3"/>
    <w:rsid w:val="00420F5B"/>
    <w:rsid w:val="004220C6"/>
    <w:rsid w:val="004222C9"/>
    <w:rsid w:val="00422590"/>
    <w:rsid w:val="00422D77"/>
    <w:rsid w:val="004232A4"/>
    <w:rsid w:val="00423BB1"/>
    <w:rsid w:val="004245FF"/>
    <w:rsid w:val="004258D1"/>
    <w:rsid w:val="00427799"/>
    <w:rsid w:val="0042784E"/>
    <w:rsid w:val="00427BFD"/>
    <w:rsid w:val="004307E7"/>
    <w:rsid w:val="00430C10"/>
    <w:rsid w:val="00431E65"/>
    <w:rsid w:val="0043475A"/>
    <w:rsid w:val="00436095"/>
    <w:rsid w:val="004368BC"/>
    <w:rsid w:val="00436D73"/>
    <w:rsid w:val="00436E51"/>
    <w:rsid w:val="00437598"/>
    <w:rsid w:val="00437740"/>
    <w:rsid w:val="00437C87"/>
    <w:rsid w:val="00437E82"/>
    <w:rsid w:val="004403B4"/>
    <w:rsid w:val="00440796"/>
    <w:rsid w:val="004418B5"/>
    <w:rsid w:val="00441A32"/>
    <w:rsid w:val="00442AEB"/>
    <w:rsid w:val="004431FF"/>
    <w:rsid w:val="0044369E"/>
    <w:rsid w:val="00444240"/>
    <w:rsid w:val="0044450B"/>
    <w:rsid w:val="0044485F"/>
    <w:rsid w:val="00444AEA"/>
    <w:rsid w:val="0044508A"/>
    <w:rsid w:val="00445DE7"/>
    <w:rsid w:val="00446ACF"/>
    <w:rsid w:val="00447042"/>
    <w:rsid w:val="004470FB"/>
    <w:rsid w:val="0045065C"/>
    <w:rsid w:val="00450B63"/>
    <w:rsid w:val="0045131B"/>
    <w:rsid w:val="00451BDD"/>
    <w:rsid w:val="00451BF8"/>
    <w:rsid w:val="00452899"/>
    <w:rsid w:val="00452D61"/>
    <w:rsid w:val="00452E8F"/>
    <w:rsid w:val="00453117"/>
    <w:rsid w:val="004534FB"/>
    <w:rsid w:val="004536DD"/>
    <w:rsid w:val="004536FC"/>
    <w:rsid w:val="00453722"/>
    <w:rsid w:val="004538E0"/>
    <w:rsid w:val="00454BDB"/>
    <w:rsid w:val="004559D8"/>
    <w:rsid w:val="00455A0D"/>
    <w:rsid w:val="00455B64"/>
    <w:rsid w:val="00455D59"/>
    <w:rsid w:val="0045707B"/>
    <w:rsid w:val="004574C6"/>
    <w:rsid w:val="0045792D"/>
    <w:rsid w:val="0046024F"/>
    <w:rsid w:val="0046062F"/>
    <w:rsid w:val="00460BE8"/>
    <w:rsid w:val="00461D08"/>
    <w:rsid w:val="004624E8"/>
    <w:rsid w:val="0046265D"/>
    <w:rsid w:val="00462CF3"/>
    <w:rsid w:val="00464EE7"/>
    <w:rsid w:val="00465379"/>
    <w:rsid w:val="004657DB"/>
    <w:rsid w:val="00465A99"/>
    <w:rsid w:val="00465B60"/>
    <w:rsid w:val="00466366"/>
    <w:rsid w:val="004665DC"/>
    <w:rsid w:val="004668F9"/>
    <w:rsid w:val="0046714F"/>
    <w:rsid w:val="004671D1"/>
    <w:rsid w:val="004671D5"/>
    <w:rsid w:val="004671FC"/>
    <w:rsid w:val="0047006C"/>
    <w:rsid w:val="004718C5"/>
    <w:rsid w:val="00471E09"/>
    <w:rsid w:val="00472052"/>
    <w:rsid w:val="00472474"/>
    <w:rsid w:val="004725BF"/>
    <w:rsid w:val="004735AB"/>
    <w:rsid w:val="004737BB"/>
    <w:rsid w:val="0047392F"/>
    <w:rsid w:val="00473D53"/>
    <w:rsid w:val="00474179"/>
    <w:rsid w:val="004746EC"/>
    <w:rsid w:val="004751EB"/>
    <w:rsid w:val="00475F98"/>
    <w:rsid w:val="004762AD"/>
    <w:rsid w:val="00476561"/>
    <w:rsid w:val="004766E6"/>
    <w:rsid w:val="00476EAC"/>
    <w:rsid w:val="00477C19"/>
    <w:rsid w:val="00480DE2"/>
    <w:rsid w:val="004810D8"/>
    <w:rsid w:val="00481B1F"/>
    <w:rsid w:val="00481F0F"/>
    <w:rsid w:val="00482528"/>
    <w:rsid w:val="00483519"/>
    <w:rsid w:val="004835C5"/>
    <w:rsid w:val="004842D8"/>
    <w:rsid w:val="00485509"/>
    <w:rsid w:val="00485C64"/>
    <w:rsid w:val="00487423"/>
    <w:rsid w:val="00487C0E"/>
    <w:rsid w:val="00487DFE"/>
    <w:rsid w:val="004900A3"/>
    <w:rsid w:val="00490AAB"/>
    <w:rsid w:val="00490C40"/>
    <w:rsid w:val="0049115C"/>
    <w:rsid w:val="0049190F"/>
    <w:rsid w:val="00492631"/>
    <w:rsid w:val="00492A3C"/>
    <w:rsid w:val="00492B9E"/>
    <w:rsid w:val="004931FA"/>
    <w:rsid w:val="00493B7E"/>
    <w:rsid w:val="00494786"/>
    <w:rsid w:val="00495A11"/>
    <w:rsid w:val="00496ADF"/>
    <w:rsid w:val="004A1219"/>
    <w:rsid w:val="004A121F"/>
    <w:rsid w:val="004A18B3"/>
    <w:rsid w:val="004A2723"/>
    <w:rsid w:val="004A29E2"/>
    <w:rsid w:val="004A4840"/>
    <w:rsid w:val="004A6C0E"/>
    <w:rsid w:val="004A6D6C"/>
    <w:rsid w:val="004A7344"/>
    <w:rsid w:val="004A7A4E"/>
    <w:rsid w:val="004B07B0"/>
    <w:rsid w:val="004B1303"/>
    <w:rsid w:val="004B1F28"/>
    <w:rsid w:val="004B212D"/>
    <w:rsid w:val="004B24F7"/>
    <w:rsid w:val="004B2953"/>
    <w:rsid w:val="004B311A"/>
    <w:rsid w:val="004B36C7"/>
    <w:rsid w:val="004B440E"/>
    <w:rsid w:val="004B45CE"/>
    <w:rsid w:val="004B4F68"/>
    <w:rsid w:val="004B5F56"/>
    <w:rsid w:val="004B6010"/>
    <w:rsid w:val="004B6FDA"/>
    <w:rsid w:val="004B7404"/>
    <w:rsid w:val="004B799E"/>
    <w:rsid w:val="004C02A2"/>
    <w:rsid w:val="004C09AE"/>
    <w:rsid w:val="004C0B6D"/>
    <w:rsid w:val="004C0CBB"/>
    <w:rsid w:val="004C2092"/>
    <w:rsid w:val="004C2D01"/>
    <w:rsid w:val="004C2F70"/>
    <w:rsid w:val="004C30E6"/>
    <w:rsid w:val="004C35A6"/>
    <w:rsid w:val="004C3A55"/>
    <w:rsid w:val="004C56BC"/>
    <w:rsid w:val="004C60C7"/>
    <w:rsid w:val="004C7321"/>
    <w:rsid w:val="004C768B"/>
    <w:rsid w:val="004D0A6E"/>
    <w:rsid w:val="004D0BDF"/>
    <w:rsid w:val="004D0EBD"/>
    <w:rsid w:val="004D118B"/>
    <w:rsid w:val="004D1963"/>
    <w:rsid w:val="004D1CFA"/>
    <w:rsid w:val="004D1EA5"/>
    <w:rsid w:val="004D266D"/>
    <w:rsid w:val="004D2DC7"/>
    <w:rsid w:val="004D2F19"/>
    <w:rsid w:val="004D350D"/>
    <w:rsid w:val="004D3678"/>
    <w:rsid w:val="004D375F"/>
    <w:rsid w:val="004D4012"/>
    <w:rsid w:val="004D7928"/>
    <w:rsid w:val="004D79C8"/>
    <w:rsid w:val="004E07E4"/>
    <w:rsid w:val="004E17C6"/>
    <w:rsid w:val="004E2362"/>
    <w:rsid w:val="004E2376"/>
    <w:rsid w:val="004E2DF0"/>
    <w:rsid w:val="004E2F84"/>
    <w:rsid w:val="004E31FC"/>
    <w:rsid w:val="004E3E63"/>
    <w:rsid w:val="004E4369"/>
    <w:rsid w:val="004E566D"/>
    <w:rsid w:val="004E6560"/>
    <w:rsid w:val="004E71A3"/>
    <w:rsid w:val="004E72A3"/>
    <w:rsid w:val="004E7919"/>
    <w:rsid w:val="004E7A7F"/>
    <w:rsid w:val="004F0DBF"/>
    <w:rsid w:val="004F17FB"/>
    <w:rsid w:val="004F19AA"/>
    <w:rsid w:val="004F1E1F"/>
    <w:rsid w:val="004F2570"/>
    <w:rsid w:val="004F3492"/>
    <w:rsid w:val="004F3A87"/>
    <w:rsid w:val="004F3B65"/>
    <w:rsid w:val="004F3FBD"/>
    <w:rsid w:val="004F414D"/>
    <w:rsid w:val="004F4A14"/>
    <w:rsid w:val="004F5B86"/>
    <w:rsid w:val="004F5C15"/>
    <w:rsid w:val="004F5D63"/>
    <w:rsid w:val="004F5F24"/>
    <w:rsid w:val="004F6438"/>
    <w:rsid w:val="004F6966"/>
    <w:rsid w:val="004F6BDE"/>
    <w:rsid w:val="004F739D"/>
    <w:rsid w:val="004F7BD1"/>
    <w:rsid w:val="004F7C9F"/>
    <w:rsid w:val="004F7F25"/>
    <w:rsid w:val="005002AC"/>
    <w:rsid w:val="00500932"/>
    <w:rsid w:val="0050095C"/>
    <w:rsid w:val="00500D0F"/>
    <w:rsid w:val="005011DB"/>
    <w:rsid w:val="005014DE"/>
    <w:rsid w:val="00501E54"/>
    <w:rsid w:val="00502B32"/>
    <w:rsid w:val="00503494"/>
    <w:rsid w:val="00503579"/>
    <w:rsid w:val="005048BA"/>
    <w:rsid w:val="00504CF9"/>
    <w:rsid w:val="00504E61"/>
    <w:rsid w:val="005050C5"/>
    <w:rsid w:val="005052D0"/>
    <w:rsid w:val="00505C99"/>
    <w:rsid w:val="00505E50"/>
    <w:rsid w:val="00506637"/>
    <w:rsid w:val="0050779F"/>
    <w:rsid w:val="00510024"/>
    <w:rsid w:val="0051014A"/>
    <w:rsid w:val="0051038C"/>
    <w:rsid w:val="005103A5"/>
    <w:rsid w:val="00510658"/>
    <w:rsid w:val="0051072D"/>
    <w:rsid w:val="00510EE3"/>
    <w:rsid w:val="00511A6B"/>
    <w:rsid w:val="00511A6E"/>
    <w:rsid w:val="00511B8A"/>
    <w:rsid w:val="00511F33"/>
    <w:rsid w:val="005123EA"/>
    <w:rsid w:val="00514291"/>
    <w:rsid w:val="0051487C"/>
    <w:rsid w:val="00515A0D"/>
    <w:rsid w:val="00515A77"/>
    <w:rsid w:val="00515C35"/>
    <w:rsid w:val="005169FF"/>
    <w:rsid w:val="00517960"/>
    <w:rsid w:val="00520426"/>
    <w:rsid w:val="00520476"/>
    <w:rsid w:val="005213F8"/>
    <w:rsid w:val="005229B0"/>
    <w:rsid w:val="0052334B"/>
    <w:rsid w:val="00523C61"/>
    <w:rsid w:val="00523E09"/>
    <w:rsid w:val="00523E57"/>
    <w:rsid w:val="0052413B"/>
    <w:rsid w:val="005243CB"/>
    <w:rsid w:val="00524A58"/>
    <w:rsid w:val="00525359"/>
    <w:rsid w:val="00525E5D"/>
    <w:rsid w:val="00526149"/>
    <w:rsid w:val="005273C5"/>
    <w:rsid w:val="00530885"/>
    <w:rsid w:val="00530EA3"/>
    <w:rsid w:val="005325D3"/>
    <w:rsid w:val="0053339C"/>
    <w:rsid w:val="00533497"/>
    <w:rsid w:val="00533B42"/>
    <w:rsid w:val="00535E2F"/>
    <w:rsid w:val="0053605B"/>
    <w:rsid w:val="00536203"/>
    <w:rsid w:val="00540028"/>
    <w:rsid w:val="00540396"/>
    <w:rsid w:val="005419E4"/>
    <w:rsid w:val="00542542"/>
    <w:rsid w:val="00542AC1"/>
    <w:rsid w:val="00543258"/>
    <w:rsid w:val="0054350D"/>
    <w:rsid w:val="00543DB1"/>
    <w:rsid w:val="00544D5E"/>
    <w:rsid w:val="005450AE"/>
    <w:rsid w:val="00545699"/>
    <w:rsid w:val="0054655C"/>
    <w:rsid w:val="0054684D"/>
    <w:rsid w:val="00546933"/>
    <w:rsid w:val="00546D7F"/>
    <w:rsid w:val="005472C3"/>
    <w:rsid w:val="00547EAC"/>
    <w:rsid w:val="0055181B"/>
    <w:rsid w:val="0055182E"/>
    <w:rsid w:val="00551B41"/>
    <w:rsid w:val="00552422"/>
    <w:rsid w:val="005528C9"/>
    <w:rsid w:val="00552D01"/>
    <w:rsid w:val="00552E47"/>
    <w:rsid w:val="00554DD0"/>
    <w:rsid w:val="00555078"/>
    <w:rsid w:val="00555BE5"/>
    <w:rsid w:val="00555E2B"/>
    <w:rsid w:val="0055631E"/>
    <w:rsid w:val="00556650"/>
    <w:rsid w:val="005569FD"/>
    <w:rsid w:val="005573AE"/>
    <w:rsid w:val="0055767F"/>
    <w:rsid w:val="00560E76"/>
    <w:rsid w:val="00561A97"/>
    <w:rsid w:val="00562275"/>
    <w:rsid w:val="00562770"/>
    <w:rsid w:val="00562C78"/>
    <w:rsid w:val="0056335A"/>
    <w:rsid w:val="00563B7C"/>
    <w:rsid w:val="00563CEC"/>
    <w:rsid w:val="0056456D"/>
    <w:rsid w:val="005647E6"/>
    <w:rsid w:val="00565D38"/>
    <w:rsid w:val="005666F4"/>
    <w:rsid w:val="00566B85"/>
    <w:rsid w:val="0056745F"/>
    <w:rsid w:val="00567FAD"/>
    <w:rsid w:val="00570A8E"/>
    <w:rsid w:val="00571128"/>
    <w:rsid w:val="00572053"/>
    <w:rsid w:val="005723FB"/>
    <w:rsid w:val="0057247C"/>
    <w:rsid w:val="005729E3"/>
    <w:rsid w:val="00574EB2"/>
    <w:rsid w:val="00575FA7"/>
    <w:rsid w:val="0057612E"/>
    <w:rsid w:val="005768F7"/>
    <w:rsid w:val="00576DC1"/>
    <w:rsid w:val="005777D7"/>
    <w:rsid w:val="00580A02"/>
    <w:rsid w:val="00580A70"/>
    <w:rsid w:val="00580BCD"/>
    <w:rsid w:val="00581026"/>
    <w:rsid w:val="00581057"/>
    <w:rsid w:val="00582363"/>
    <w:rsid w:val="0058264D"/>
    <w:rsid w:val="005827AD"/>
    <w:rsid w:val="00582A06"/>
    <w:rsid w:val="005832FE"/>
    <w:rsid w:val="00585554"/>
    <w:rsid w:val="005855BC"/>
    <w:rsid w:val="00585681"/>
    <w:rsid w:val="005858A7"/>
    <w:rsid w:val="00585E87"/>
    <w:rsid w:val="00585F7A"/>
    <w:rsid w:val="0058661D"/>
    <w:rsid w:val="005867BB"/>
    <w:rsid w:val="005868F9"/>
    <w:rsid w:val="00586BE9"/>
    <w:rsid w:val="00587391"/>
    <w:rsid w:val="0059149A"/>
    <w:rsid w:val="00591B93"/>
    <w:rsid w:val="00592C21"/>
    <w:rsid w:val="00593C13"/>
    <w:rsid w:val="0059412A"/>
    <w:rsid w:val="00594FBF"/>
    <w:rsid w:val="00595415"/>
    <w:rsid w:val="00596B45"/>
    <w:rsid w:val="005977FF"/>
    <w:rsid w:val="00597BCB"/>
    <w:rsid w:val="00597C70"/>
    <w:rsid w:val="00597E93"/>
    <w:rsid w:val="005A0F3F"/>
    <w:rsid w:val="005A1694"/>
    <w:rsid w:val="005A1FDE"/>
    <w:rsid w:val="005A2572"/>
    <w:rsid w:val="005A2FB9"/>
    <w:rsid w:val="005A307C"/>
    <w:rsid w:val="005A3588"/>
    <w:rsid w:val="005A38FD"/>
    <w:rsid w:val="005A4F4B"/>
    <w:rsid w:val="005A6456"/>
    <w:rsid w:val="005B0117"/>
    <w:rsid w:val="005B0B56"/>
    <w:rsid w:val="005B19C9"/>
    <w:rsid w:val="005B245F"/>
    <w:rsid w:val="005B29C4"/>
    <w:rsid w:val="005B2FD8"/>
    <w:rsid w:val="005B3644"/>
    <w:rsid w:val="005B381A"/>
    <w:rsid w:val="005B3E05"/>
    <w:rsid w:val="005B4592"/>
    <w:rsid w:val="005B4B4E"/>
    <w:rsid w:val="005B5491"/>
    <w:rsid w:val="005B657F"/>
    <w:rsid w:val="005B77A7"/>
    <w:rsid w:val="005B7EB8"/>
    <w:rsid w:val="005C0633"/>
    <w:rsid w:val="005C07AC"/>
    <w:rsid w:val="005C0CE0"/>
    <w:rsid w:val="005C1740"/>
    <w:rsid w:val="005C1E39"/>
    <w:rsid w:val="005C2B03"/>
    <w:rsid w:val="005C384E"/>
    <w:rsid w:val="005C3A3F"/>
    <w:rsid w:val="005C3A58"/>
    <w:rsid w:val="005C4D4D"/>
    <w:rsid w:val="005C5EB5"/>
    <w:rsid w:val="005C6447"/>
    <w:rsid w:val="005D0270"/>
    <w:rsid w:val="005D03B9"/>
    <w:rsid w:val="005D0499"/>
    <w:rsid w:val="005D0559"/>
    <w:rsid w:val="005D069A"/>
    <w:rsid w:val="005D06A2"/>
    <w:rsid w:val="005D06C6"/>
    <w:rsid w:val="005D06F1"/>
    <w:rsid w:val="005D0D87"/>
    <w:rsid w:val="005D1224"/>
    <w:rsid w:val="005D1F02"/>
    <w:rsid w:val="005D1F65"/>
    <w:rsid w:val="005D3137"/>
    <w:rsid w:val="005D3B81"/>
    <w:rsid w:val="005D4883"/>
    <w:rsid w:val="005D5A8A"/>
    <w:rsid w:val="005D63FB"/>
    <w:rsid w:val="005D668C"/>
    <w:rsid w:val="005D70B6"/>
    <w:rsid w:val="005D7359"/>
    <w:rsid w:val="005D7ECF"/>
    <w:rsid w:val="005E0094"/>
    <w:rsid w:val="005E12FA"/>
    <w:rsid w:val="005E1692"/>
    <w:rsid w:val="005E44DA"/>
    <w:rsid w:val="005E4EE6"/>
    <w:rsid w:val="005E4FA4"/>
    <w:rsid w:val="005E5200"/>
    <w:rsid w:val="005E6208"/>
    <w:rsid w:val="005E6548"/>
    <w:rsid w:val="005E6F66"/>
    <w:rsid w:val="005E7124"/>
    <w:rsid w:val="005F06B6"/>
    <w:rsid w:val="005F20F5"/>
    <w:rsid w:val="005F24E6"/>
    <w:rsid w:val="005F36C3"/>
    <w:rsid w:val="005F5B81"/>
    <w:rsid w:val="005F5D68"/>
    <w:rsid w:val="005F62E3"/>
    <w:rsid w:val="005F7368"/>
    <w:rsid w:val="00601261"/>
    <w:rsid w:val="006028B2"/>
    <w:rsid w:val="006030FF"/>
    <w:rsid w:val="006040F7"/>
    <w:rsid w:val="006040FB"/>
    <w:rsid w:val="00604260"/>
    <w:rsid w:val="00604612"/>
    <w:rsid w:val="00604C4D"/>
    <w:rsid w:val="0060524A"/>
    <w:rsid w:val="0060567E"/>
    <w:rsid w:val="00605DD3"/>
    <w:rsid w:val="00606646"/>
    <w:rsid w:val="00606793"/>
    <w:rsid w:val="00610257"/>
    <w:rsid w:val="0061059D"/>
    <w:rsid w:val="00610B21"/>
    <w:rsid w:val="00610F69"/>
    <w:rsid w:val="0061182E"/>
    <w:rsid w:val="00611EE5"/>
    <w:rsid w:val="00613082"/>
    <w:rsid w:val="006130EC"/>
    <w:rsid w:val="00613618"/>
    <w:rsid w:val="00614216"/>
    <w:rsid w:val="006144AD"/>
    <w:rsid w:val="0061496B"/>
    <w:rsid w:val="00614F55"/>
    <w:rsid w:val="006170FB"/>
    <w:rsid w:val="0062012C"/>
    <w:rsid w:val="00621067"/>
    <w:rsid w:val="0062181D"/>
    <w:rsid w:val="006219BA"/>
    <w:rsid w:val="00621F34"/>
    <w:rsid w:val="00622176"/>
    <w:rsid w:val="0062244C"/>
    <w:rsid w:val="006224A5"/>
    <w:rsid w:val="00622AAD"/>
    <w:rsid w:val="00624103"/>
    <w:rsid w:val="00624686"/>
    <w:rsid w:val="0062516D"/>
    <w:rsid w:val="006255B7"/>
    <w:rsid w:val="00625874"/>
    <w:rsid w:val="00626601"/>
    <w:rsid w:val="0062678D"/>
    <w:rsid w:val="006269F1"/>
    <w:rsid w:val="00626E5C"/>
    <w:rsid w:val="00627B7F"/>
    <w:rsid w:val="006312D5"/>
    <w:rsid w:val="00631D9A"/>
    <w:rsid w:val="0063393C"/>
    <w:rsid w:val="00633976"/>
    <w:rsid w:val="00634E13"/>
    <w:rsid w:val="0063642B"/>
    <w:rsid w:val="00636683"/>
    <w:rsid w:val="00636A4D"/>
    <w:rsid w:val="00636AE3"/>
    <w:rsid w:val="00637177"/>
    <w:rsid w:val="00637E7E"/>
    <w:rsid w:val="00637EF6"/>
    <w:rsid w:val="00637F01"/>
    <w:rsid w:val="00640326"/>
    <w:rsid w:val="0064220C"/>
    <w:rsid w:val="00642322"/>
    <w:rsid w:val="0064285F"/>
    <w:rsid w:val="006429F2"/>
    <w:rsid w:val="00642DC4"/>
    <w:rsid w:val="006436EA"/>
    <w:rsid w:val="00643F34"/>
    <w:rsid w:val="00646D05"/>
    <w:rsid w:val="00651046"/>
    <w:rsid w:val="0065117B"/>
    <w:rsid w:val="006527B7"/>
    <w:rsid w:val="00652EA3"/>
    <w:rsid w:val="00653225"/>
    <w:rsid w:val="0065379B"/>
    <w:rsid w:val="006538EB"/>
    <w:rsid w:val="00653973"/>
    <w:rsid w:val="0065399F"/>
    <w:rsid w:val="00653F74"/>
    <w:rsid w:val="0065449E"/>
    <w:rsid w:val="00654E20"/>
    <w:rsid w:val="00655576"/>
    <w:rsid w:val="00655942"/>
    <w:rsid w:val="00655C88"/>
    <w:rsid w:val="00655E72"/>
    <w:rsid w:val="006566BC"/>
    <w:rsid w:val="00656B6A"/>
    <w:rsid w:val="00656BC4"/>
    <w:rsid w:val="00656F45"/>
    <w:rsid w:val="006573B1"/>
    <w:rsid w:val="006573E9"/>
    <w:rsid w:val="00657568"/>
    <w:rsid w:val="0066060B"/>
    <w:rsid w:val="0066066B"/>
    <w:rsid w:val="00660AF3"/>
    <w:rsid w:val="00661C3B"/>
    <w:rsid w:val="00662161"/>
    <w:rsid w:val="006624E8"/>
    <w:rsid w:val="00662B00"/>
    <w:rsid w:val="00663441"/>
    <w:rsid w:val="006636C3"/>
    <w:rsid w:val="0066388E"/>
    <w:rsid w:val="0066393B"/>
    <w:rsid w:val="0066395F"/>
    <w:rsid w:val="00663D82"/>
    <w:rsid w:val="006644E8"/>
    <w:rsid w:val="00664CA2"/>
    <w:rsid w:val="00665567"/>
    <w:rsid w:val="0066704A"/>
    <w:rsid w:val="00667545"/>
    <w:rsid w:val="00667730"/>
    <w:rsid w:val="00670C6B"/>
    <w:rsid w:val="00670EF8"/>
    <w:rsid w:val="0067118E"/>
    <w:rsid w:val="0067157B"/>
    <w:rsid w:val="00672627"/>
    <w:rsid w:val="006736F7"/>
    <w:rsid w:val="00673EF0"/>
    <w:rsid w:val="00674A72"/>
    <w:rsid w:val="006752B5"/>
    <w:rsid w:val="00675623"/>
    <w:rsid w:val="006762BE"/>
    <w:rsid w:val="00676A24"/>
    <w:rsid w:val="00677046"/>
    <w:rsid w:val="00677722"/>
    <w:rsid w:val="00677F66"/>
    <w:rsid w:val="00680295"/>
    <w:rsid w:val="0068049A"/>
    <w:rsid w:val="00682A8A"/>
    <w:rsid w:val="00684F71"/>
    <w:rsid w:val="006851C1"/>
    <w:rsid w:val="006852E5"/>
    <w:rsid w:val="006859F8"/>
    <w:rsid w:val="00685C6A"/>
    <w:rsid w:val="00686476"/>
    <w:rsid w:val="00686D04"/>
    <w:rsid w:val="00686F3B"/>
    <w:rsid w:val="00687379"/>
    <w:rsid w:val="00687746"/>
    <w:rsid w:val="00687AC4"/>
    <w:rsid w:val="00690509"/>
    <w:rsid w:val="00690AD7"/>
    <w:rsid w:val="00690B2F"/>
    <w:rsid w:val="00690E34"/>
    <w:rsid w:val="00691244"/>
    <w:rsid w:val="006913E6"/>
    <w:rsid w:val="00692034"/>
    <w:rsid w:val="00692844"/>
    <w:rsid w:val="006929E6"/>
    <w:rsid w:val="00693861"/>
    <w:rsid w:val="00693C8B"/>
    <w:rsid w:val="00694056"/>
    <w:rsid w:val="00694CDC"/>
    <w:rsid w:val="00697A35"/>
    <w:rsid w:val="00697C33"/>
    <w:rsid w:val="006A0106"/>
    <w:rsid w:val="006A137E"/>
    <w:rsid w:val="006A2C9E"/>
    <w:rsid w:val="006A33C4"/>
    <w:rsid w:val="006A34EE"/>
    <w:rsid w:val="006A38EA"/>
    <w:rsid w:val="006A3DEE"/>
    <w:rsid w:val="006A3F31"/>
    <w:rsid w:val="006A4924"/>
    <w:rsid w:val="006A4956"/>
    <w:rsid w:val="006A518D"/>
    <w:rsid w:val="006A582F"/>
    <w:rsid w:val="006A5939"/>
    <w:rsid w:val="006A5A63"/>
    <w:rsid w:val="006A5D46"/>
    <w:rsid w:val="006A6901"/>
    <w:rsid w:val="006A6EB6"/>
    <w:rsid w:val="006A71A1"/>
    <w:rsid w:val="006B0967"/>
    <w:rsid w:val="006B0D5F"/>
    <w:rsid w:val="006B15C3"/>
    <w:rsid w:val="006B2118"/>
    <w:rsid w:val="006B31F4"/>
    <w:rsid w:val="006B4660"/>
    <w:rsid w:val="006B4797"/>
    <w:rsid w:val="006B4C9D"/>
    <w:rsid w:val="006B4CD5"/>
    <w:rsid w:val="006B5B16"/>
    <w:rsid w:val="006B5BFB"/>
    <w:rsid w:val="006B6775"/>
    <w:rsid w:val="006B6F10"/>
    <w:rsid w:val="006B7A91"/>
    <w:rsid w:val="006C1061"/>
    <w:rsid w:val="006C128B"/>
    <w:rsid w:val="006C1C08"/>
    <w:rsid w:val="006C1E62"/>
    <w:rsid w:val="006C2311"/>
    <w:rsid w:val="006C2C85"/>
    <w:rsid w:val="006C3409"/>
    <w:rsid w:val="006C3D54"/>
    <w:rsid w:val="006C426A"/>
    <w:rsid w:val="006C5910"/>
    <w:rsid w:val="006C5D44"/>
    <w:rsid w:val="006C5E20"/>
    <w:rsid w:val="006C6BAD"/>
    <w:rsid w:val="006C6C1D"/>
    <w:rsid w:val="006C7832"/>
    <w:rsid w:val="006C79B1"/>
    <w:rsid w:val="006C79C7"/>
    <w:rsid w:val="006C7B15"/>
    <w:rsid w:val="006D1B04"/>
    <w:rsid w:val="006D2758"/>
    <w:rsid w:val="006D29CF"/>
    <w:rsid w:val="006D2D04"/>
    <w:rsid w:val="006D3AA5"/>
    <w:rsid w:val="006D5F35"/>
    <w:rsid w:val="006D6080"/>
    <w:rsid w:val="006D6AFF"/>
    <w:rsid w:val="006D6EA4"/>
    <w:rsid w:val="006D6FB2"/>
    <w:rsid w:val="006D729A"/>
    <w:rsid w:val="006D772A"/>
    <w:rsid w:val="006E1FFE"/>
    <w:rsid w:val="006E2145"/>
    <w:rsid w:val="006E2171"/>
    <w:rsid w:val="006E2847"/>
    <w:rsid w:val="006E2A1C"/>
    <w:rsid w:val="006E2C4D"/>
    <w:rsid w:val="006E2EB6"/>
    <w:rsid w:val="006E4ADA"/>
    <w:rsid w:val="006E4E39"/>
    <w:rsid w:val="006E5E04"/>
    <w:rsid w:val="006E67B3"/>
    <w:rsid w:val="006E77B9"/>
    <w:rsid w:val="006E7C68"/>
    <w:rsid w:val="006E7DD9"/>
    <w:rsid w:val="006F1B9E"/>
    <w:rsid w:val="006F1E96"/>
    <w:rsid w:val="006F2360"/>
    <w:rsid w:val="006F23C3"/>
    <w:rsid w:val="006F2672"/>
    <w:rsid w:val="006F2B13"/>
    <w:rsid w:val="006F2E9C"/>
    <w:rsid w:val="006F2FC8"/>
    <w:rsid w:val="006F3246"/>
    <w:rsid w:val="006F43BA"/>
    <w:rsid w:val="006F4983"/>
    <w:rsid w:val="006F4C8F"/>
    <w:rsid w:val="006F4EBA"/>
    <w:rsid w:val="006F545E"/>
    <w:rsid w:val="006F56BC"/>
    <w:rsid w:val="006F5B86"/>
    <w:rsid w:val="006F5E03"/>
    <w:rsid w:val="006F782D"/>
    <w:rsid w:val="006F7B29"/>
    <w:rsid w:val="0070042D"/>
    <w:rsid w:val="00700753"/>
    <w:rsid w:val="00702AEE"/>
    <w:rsid w:val="00704903"/>
    <w:rsid w:val="0070490F"/>
    <w:rsid w:val="00704C6B"/>
    <w:rsid w:val="0070540D"/>
    <w:rsid w:val="007055FC"/>
    <w:rsid w:val="0070651F"/>
    <w:rsid w:val="00706D45"/>
    <w:rsid w:val="00707DB6"/>
    <w:rsid w:val="007100CA"/>
    <w:rsid w:val="00710379"/>
    <w:rsid w:val="0071074A"/>
    <w:rsid w:val="007119A7"/>
    <w:rsid w:val="00712343"/>
    <w:rsid w:val="00712E2C"/>
    <w:rsid w:val="007135DB"/>
    <w:rsid w:val="007141BD"/>
    <w:rsid w:val="00715668"/>
    <w:rsid w:val="00715A4D"/>
    <w:rsid w:val="007161AD"/>
    <w:rsid w:val="0071650D"/>
    <w:rsid w:val="00720508"/>
    <w:rsid w:val="00721055"/>
    <w:rsid w:val="00721135"/>
    <w:rsid w:val="007217EE"/>
    <w:rsid w:val="00721C08"/>
    <w:rsid w:val="00721FA1"/>
    <w:rsid w:val="007225B3"/>
    <w:rsid w:val="00723CEE"/>
    <w:rsid w:val="00723DBC"/>
    <w:rsid w:val="00724D31"/>
    <w:rsid w:val="007253C0"/>
    <w:rsid w:val="007257BC"/>
    <w:rsid w:val="00730C83"/>
    <w:rsid w:val="00730F0E"/>
    <w:rsid w:val="00731637"/>
    <w:rsid w:val="007334BA"/>
    <w:rsid w:val="00734238"/>
    <w:rsid w:val="007343EE"/>
    <w:rsid w:val="00734CDE"/>
    <w:rsid w:val="0073547E"/>
    <w:rsid w:val="00735E2C"/>
    <w:rsid w:val="00735EA6"/>
    <w:rsid w:val="00736D77"/>
    <w:rsid w:val="00736E63"/>
    <w:rsid w:val="00737333"/>
    <w:rsid w:val="007376A2"/>
    <w:rsid w:val="00737719"/>
    <w:rsid w:val="007407A1"/>
    <w:rsid w:val="007408E8"/>
    <w:rsid w:val="00741BD1"/>
    <w:rsid w:val="00741C8C"/>
    <w:rsid w:val="00742529"/>
    <w:rsid w:val="00742BD0"/>
    <w:rsid w:val="00742C60"/>
    <w:rsid w:val="00742D17"/>
    <w:rsid w:val="00742E33"/>
    <w:rsid w:val="0074370C"/>
    <w:rsid w:val="007439C2"/>
    <w:rsid w:val="00744092"/>
    <w:rsid w:val="0074453C"/>
    <w:rsid w:val="007449E2"/>
    <w:rsid w:val="00744F31"/>
    <w:rsid w:val="007451D3"/>
    <w:rsid w:val="00746380"/>
    <w:rsid w:val="00746533"/>
    <w:rsid w:val="00746711"/>
    <w:rsid w:val="00747089"/>
    <w:rsid w:val="007474BD"/>
    <w:rsid w:val="007502D7"/>
    <w:rsid w:val="007503EF"/>
    <w:rsid w:val="00750C9E"/>
    <w:rsid w:val="007511E6"/>
    <w:rsid w:val="007523FB"/>
    <w:rsid w:val="00752981"/>
    <w:rsid w:val="00754821"/>
    <w:rsid w:val="007562EC"/>
    <w:rsid w:val="00756B5B"/>
    <w:rsid w:val="007578B7"/>
    <w:rsid w:val="00760369"/>
    <w:rsid w:val="007613E1"/>
    <w:rsid w:val="00761479"/>
    <w:rsid w:val="00761C69"/>
    <w:rsid w:val="00762406"/>
    <w:rsid w:val="007626BE"/>
    <w:rsid w:val="00762F05"/>
    <w:rsid w:val="0076337F"/>
    <w:rsid w:val="00763431"/>
    <w:rsid w:val="00763CE6"/>
    <w:rsid w:val="007643BC"/>
    <w:rsid w:val="00764C21"/>
    <w:rsid w:val="00764DF6"/>
    <w:rsid w:val="00765470"/>
    <w:rsid w:val="00765601"/>
    <w:rsid w:val="00766732"/>
    <w:rsid w:val="00766965"/>
    <w:rsid w:val="00766A19"/>
    <w:rsid w:val="00767038"/>
    <w:rsid w:val="007674F8"/>
    <w:rsid w:val="007702A1"/>
    <w:rsid w:val="00770BBB"/>
    <w:rsid w:val="00773255"/>
    <w:rsid w:val="00773DF0"/>
    <w:rsid w:val="00774565"/>
    <w:rsid w:val="00774A89"/>
    <w:rsid w:val="00777210"/>
    <w:rsid w:val="00777E9A"/>
    <w:rsid w:val="0078039B"/>
    <w:rsid w:val="007805BE"/>
    <w:rsid w:val="0078109F"/>
    <w:rsid w:val="00781721"/>
    <w:rsid w:val="00781858"/>
    <w:rsid w:val="00781909"/>
    <w:rsid w:val="00781D94"/>
    <w:rsid w:val="00782821"/>
    <w:rsid w:val="007830D5"/>
    <w:rsid w:val="007834F1"/>
    <w:rsid w:val="00783BD1"/>
    <w:rsid w:val="00784749"/>
    <w:rsid w:val="00784CAE"/>
    <w:rsid w:val="00784D08"/>
    <w:rsid w:val="00787326"/>
    <w:rsid w:val="0078786B"/>
    <w:rsid w:val="00791BA2"/>
    <w:rsid w:val="00792990"/>
    <w:rsid w:val="00792ED9"/>
    <w:rsid w:val="0079308B"/>
    <w:rsid w:val="007931DC"/>
    <w:rsid w:val="00793505"/>
    <w:rsid w:val="0079391C"/>
    <w:rsid w:val="00793C39"/>
    <w:rsid w:val="00793E23"/>
    <w:rsid w:val="00794197"/>
    <w:rsid w:val="007945E9"/>
    <w:rsid w:val="00794A43"/>
    <w:rsid w:val="00794B2F"/>
    <w:rsid w:val="00795613"/>
    <w:rsid w:val="007960DA"/>
    <w:rsid w:val="00796C20"/>
    <w:rsid w:val="00796E18"/>
    <w:rsid w:val="00797A74"/>
    <w:rsid w:val="007A0F99"/>
    <w:rsid w:val="007A12BE"/>
    <w:rsid w:val="007A3CD4"/>
    <w:rsid w:val="007A4ADF"/>
    <w:rsid w:val="007A5499"/>
    <w:rsid w:val="007A7B69"/>
    <w:rsid w:val="007A7D32"/>
    <w:rsid w:val="007A7FED"/>
    <w:rsid w:val="007B0BD0"/>
    <w:rsid w:val="007B0D61"/>
    <w:rsid w:val="007B1EC2"/>
    <w:rsid w:val="007B237B"/>
    <w:rsid w:val="007B28F8"/>
    <w:rsid w:val="007B2DD7"/>
    <w:rsid w:val="007B3A37"/>
    <w:rsid w:val="007B3D70"/>
    <w:rsid w:val="007B4DF6"/>
    <w:rsid w:val="007B5270"/>
    <w:rsid w:val="007B537D"/>
    <w:rsid w:val="007B5893"/>
    <w:rsid w:val="007B59DC"/>
    <w:rsid w:val="007B5D36"/>
    <w:rsid w:val="007B5F19"/>
    <w:rsid w:val="007B732B"/>
    <w:rsid w:val="007B7AD2"/>
    <w:rsid w:val="007C02D3"/>
    <w:rsid w:val="007C1270"/>
    <w:rsid w:val="007C1430"/>
    <w:rsid w:val="007C1699"/>
    <w:rsid w:val="007C276D"/>
    <w:rsid w:val="007C3076"/>
    <w:rsid w:val="007C50C1"/>
    <w:rsid w:val="007C52FC"/>
    <w:rsid w:val="007C7906"/>
    <w:rsid w:val="007D029B"/>
    <w:rsid w:val="007D05A0"/>
    <w:rsid w:val="007D08D7"/>
    <w:rsid w:val="007D3CEB"/>
    <w:rsid w:val="007D4037"/>
    <w:rsid w:val="007D4696"/>
    <w:rsid w:val="007D4D22"/>
    <w:rsid w:val="007D50D8"/>
    <w:rsid w:val="007D5ADA"/>
    <w:rsid w:val="007D5F2D"/>
    <w:rsid w:val="007D602C"/>
    <w:rsid w:val="007D654B"/>
    <w:rsid w:val="007D6D2B"/>
    <w:rsid w:val="007D6E50"/>
    <w:rsid w:val="007D751E"/>
    <w:rsid w:val="007D7C9F"/>
    <w:rsid w:val="007E066C"/>
    <w:rsid w:val="007E0961"/>
    <w:rsid w:val="007E0AEC"/>
    <w:rsid w:val="007E1426"/>
    <w:rsid w:val="007E170F"/>
    <w:rsid w:val="007E1E5B"/>
    <w:rsid w:val="007E1EFC"/>
    <w:rsid w:val="007E28AF"/>
    <w:rsid w:val="007E3401"/>
    <w:rsid w:val="007E3BA3"/>
    <w:rsid w:val="007E3CA4"/>
    <w:rsid w:val="007E3E8C"/>
    <w:rsid w:val="007E4231"/>
    <w:rsid w:val="007E440B"/>
    <w:rsid w:val="007E446D"/>
    <w:rsid w:val="007E4AC6"/>
    <w:rsid w:val="007E4F6B"/>
    <w:rsid w:val="007E62F2"/>
    <w:rsid w:val="007E6E12"/>
    <w:rsid w:val="007E74BA"/>
    <w:rsid w:val="007E775A"/>
    <w:rsid w:val="007F0DA5"/>
    <w:rsid w:val="007F16D3"/>
    <w:rsid w:val="007F1C4F"/>
    <w:rsid w:val="007F1E29"/>
    <w:rsid w:val="007F21CD"/>
    <w:rsid w:val="007F2C2D"/>
    <w:rsid w:val="007F3F2D"/>
    <w:rsid w:val="007F3FAA"/>
    <w:rsid w:val="007F3FC4"/>
    <w:rsid w:val="007F6ECD"/>
    <w:rsid w:val="007F7807"/>
    <w:rsid w:val="008007C3"/>
    <w:rsid w:val="00800EB2"/>
    <w:rsid w:val="00801029"/>
    <w:rsid w:val="008016E7"/>
    <w:rsid w:val="00801E8E"/>
    <w:rsid w:val="00801F11"/>
    <w:rsid w:val="00802548"/>
    <w:rsid w:val="00802EE4"/>
    <w:rsid w:val="0080436B"/>
    <w:rsid w:val="00804B6F"/>
    <w:rsid w:val="00805755"/>
    <w:rsid w:val="00805F5A"/>
    <w:rsid w:val="0080710B"/>
    <w:rsid w:val="008076E6"/>
    <w:rsid w:val="008079C5"/>
    <w:rsid w:val="008106AA"/>
    <w:rsid w:val="00810E92"/>
    <w:rsid w:val="00810EB3"/>
    <w:rsid w:val="008112E2"/>
    <w:rsid w:val="0081179B"/>
    <w:rsid w:val="00812456"/>
    <w:rsid w:val="0081378A"/>
    <w:rsid w:val="008144A0"/>
    <w:rsid w:val="00814A4A"/>
    <w:rsid w:val="00815700"/>
    <w:rsid w:val="008157CF"/>
    <w:rsid w:val="008158F7"/>
    <w:rsid w:val="00815905"/>
    <w:rsid w:val="00816FCF"/>
    <w:rsid w:val="0081748B"/>
    <w:rsid w:val="00817645"/>
    <w:rsid w:val="00817B25"/>
    <w:rsid w:val="008207B7"/>
    <w:rsid w:val="00820CCB"/>
    <w:rsid w:val="00820E26"/>
    <w:rsid w:val="00821632"/>
    <w:rsid w:val="0082374F"/>
    <w:rsid w:val="00823D6D"/>
    <w:rsid w:val="00824F0A"/>
    <w:rsid w:val="008253EA"/>
    <w:rsid w:val="008259AE"/>
    <w:rsid w:val="00825AFF"/>
    <w:rsid w:val="00825FAE"/>
    <w:rsid w:val="0083037C"/>
    <w:rsid w:val="0083142C"/>
    <w:rsid w:val="008318BA"/>
    <w:rsid w:val="00831BC3"/>
    <w:rsid w:val="00831D7E"/>
    <w:rsid w:val="0083219D"/>
    <w:rsid w:val="008323CD"/>
    <w:rsid w:val="008324EF"/>
    <w:rsid w:val="00832EC3"/>
    <w:rsid w:val="008331C7"/>
    <w:rsid w:val="008333C7"/>
    <w:rsid w:val="00833431"/>
    <w:rsid w:val="00833521"/>
    <w:rsid w:val="00833962"/>
    <w:rsid w:val="00834B7D"/>
    <w:rsid w:val="00835931"/>
    <w:rsid w:val="008359B3"/>
    <w:rsid w:val="00835B40"/>
    <w:rsid w:val="00835DB4"/>
    <w:rsid w:val="00836301"/>
    <w:rsid w:val="00836601"/>
    <w:rsid w:val="00837EC6"/>
    <w:rsid w:val="00840561"/>
    <w:rsid w:val="00841599"/>
    <w:rsid w:val="008417E0"/>
    <w:rsid w:val="00841DB3"/>
    <w:rsid w:val="00841E42"/>
    <w:rsid w:val="00842EDA"/>
    <w:rsid w:val="008437FA"/>
    <w:rsid w:val="00843A24"/>
    <w:rsid w:val="00843F12"/>
    <w:rsid w:val="0084428F"/>
    <w:rsid w:val="00844B12"/>
    <w:rsid w:val="00844BF6"/>
    <w:rsid w:val="00844C3B"/>
    <w:rsid w:val="008450E7"/>
    <w:rsid w:val="008456C9"/>
    <w:rsid w:val="008459FC"/>
    <w:rsid w:val="00846706"/>
    <w:rsid w:val="0084734F"/>
    <w:rsid w:val="00847A20"/>
    <w:rsid w:val="00850467"/>
    <w:rsid w:val="00850A02"/>
    <w:rsid w:val="00850C3F"/>
    <w:rsid w:val="00852957"/>
    <w:rsid w:val="00852EE4"/>
    <w:rsid w:val="00853508"/>
    <w:rsid w:val="008536F4"/>
    <w:rsid w:val="00853FE8"/>
    <w:rsid w:val="00854343"/>
    <w:rsid w:val="008552F6"/>
    <w:rsid w:val="00855CEB"/>
    <w:rsid w:val="008570B4"/>
    <w:rsid w:val="00857140"/>
    <w:rsid w:val="008574C3"/>
    <w:rsid w:val="008577C2"/>
    <w:rsid w:val="008579F5"/>
    <w:rsid w:val="008600C6"/>
    <w:rsid w:val="00860967"/>
    <w:rsid w:val="00860BAC"/>
    <w:rsid w:val="008617C5"/>
    <w:rsid w:val="00861983"/>
    <w:rsid w:val="00861CA2"/>
    <w:rsid w:val="00861D15"/>
    <w:rsid w:val="008624E7"/>
    <w:rsid w:val="00862587"/>
    <w:rsid w:val="00862741"/>
    <w:rsid w:val="008628A5"/>
    <w:rsid w:val="0086362C"/>
    <w:rsid w:val="00863638"/>
    <w:rsid w:val="00864373"/>
    <w:rsid w:val="008645E4"/>
    <w:rsid w:val="00864C3F"/>
    <w:rsid w:val="0086565E"/>
    <w:rsid w:val="008670A5"/>
    <w:rsid w:val="0086720E"/>
    <w:rsid w:val="00867E0E"/>
    <w:rsid w:val="00867FA1"/>
    <w:rsid w:val="0087062A"/>
    <w:rsid w:val="00870B50"/>
    <w:rsid w:val="00870F7C"/>
    <w:rsid w:val="00871061"/>
    <w:rsid w:val="0087139D"/>
    <w:rsid w:val="00871768"/>
    <w:rsid w:val="00871873"/>
    <w:rsid w:val="00871B63"/>
    <w:rsid w:val="00871DE6"/>
    <w:rsid w:val="0087324A"/>
    <w:rsid w:val="00873604"/>
    <w:rsid w:val="0087367F"/>
    <w:rsid w:val="008739B1"/>
    <w:rsid w:val="00874410"/>
    <w:rsid w:val="008747A8"/>
    <w:rsid w:val="008748DF"/>
    <w:rsid w:val="008748E3"/>
    <w:rsid w:val="00874A50"/>
    <w:rsid w:val="00875324"/>
    <w:rsid w:val="0087549C"/>
    <w:rsid w:val="00875E79"/>
    <w:rsid w:val="00875F24"/>
    <w:rsid w:val="0087656C"/>
    <w:rsid w:val="00876A0D"/>
    <w:rsid w:val="0087735E"/>
    <w:rsid w:val="0088031B"/>
    <w:rsid w:val="00880487"/>
    <w:rsid w:val="00880859"/>
    <w:rsid w:val="008813D8"/>
    <w:rsid w:val="008830DB"/>
    <w:rsid w:val="00883370"/>
    <w:rsid w:val="00883482"/>
    <w:rsid w:val="00883925"/>
    <w:rsid w:val="00883B34"/>
    <w:rsid w:val="0088487D"/>
    <w:rsid w:val="00884DC9"/>
    <w:rsid w:val="00884EE6"/>
    <w:rsid w:val="00885113"/>
    <w:rsid w:val="008853A4"/>
    <w:rsid w:val="008858E2"/>
    <w:rsid w:val="00887DCF"/>
    <w:rsid w:val="00887FB5"/>
    <w:rsid w:val="00891583"/>
    <w:rsid w:val="008915F7"/>
    <w:rsid w:val="00891850"/>
    <w:rsid w:val="00891B4C"/>
    <w:rsid w:val="008925C6"/>
    <w:rsid w:val="00893E40"/>
    <w:rsid w:val="008941A6"/>
    <w:rsid w:val="00894A9D"/>
    <w:rsid w:val="00894D9A"/>
    <w:rsid w:val="0089643A"/>
    <w:rsid w:val="008968F6"/>
    <w:rsid w:val="00897538"/>
    <w:rsid w:val="008A0C67"/>
    <w:rsid w:val="008A0EB7"/>
    <w:rsid w:val="008A0F5E"/>
    <w:rsid w:val="008A1D8F"/>
    <w:rsid w:val="008A20E6"/>
    <w:rsid w:val="008A20FC"/>
    <w:rsid w:val="008A2C07"/>
    <w:rsid w:val="008A2DB6"/>
    <w:rsid w:val="008A2E67"/>
    <w:rsid w:val="008A2FD9"/>
    <w:rsid w:val="008A3705"/>
    <w:rsid w:val="008A3C52"/>
    <w:rsid w:val="008A4801"/>
    <w:rsid w:val="008A4E97"/>
    <w:rsid w:val="008A5368"/>
    <w:rsid w:val="008A58C5"/>
    <w:rsid w:val="008A5ABA"/>
    <w:rsid w:val="008A5EF1"/>
    <w:rsid w:val="008A6247"/>
    <w:rsid w:val="008A626A"/>
    <w:rsid w:val="008A77B2"/>
    <w:rsid w:val="008B0AF7"/>
    <w:rsid w:val="008B0BA2"/>
    <w:rsid w:val="008B0E83"/>
    <w:rsid w:val="008B186F"/>
    <w:rsid w:val="008B1B99"/>
    <w:rsid w:val="008B1C08"/>
    <w:rsid w:val="008B1FCA"/>
    <w:rsid w:val="008B249E"/>
    <w:rsid w:val="008B44B7"/>
    <w:rsid w:val="008B5A24"/>
    <w:rsid w:val="008C06F9"/>
    <w:rsid w:val="008C0E90"/>
    <w:rsid w:val="008C133C"/>
    <w:rsid w:val="008C1C2B"/>
    <w:rsid w:val="008C1D80"/>
    <w:rsid w:val="008C32E6"/>
    <w:rsid w:val="008C3AF6"/>
    <w:rsid w:val="008C414C"/>
    <w:rsid w:val="008C4FAE"/>
    <w:rsid w:val="008C53F3"/>
    <w:rsid w:val="008C565D"/>
    <w:rsid w:val="008C5D58"/>
    <w:rsid w:val="008C65E5"/>
    <w:rsid w:val="008C7CD0"/>
    <w:rsid w:val="008D1431"/>
    <w:rsid w:val="008D14C1"/>
    <w:rsid w:val="008D1A0A"/>
    <w:rsid w:val="008D1D78"/>
    <w:rsid w:val="008D1F24"/>
    <w:rsid w:val="008D2C90"/>
    <w:rsid w:val="008D3A7C"/>
    <w:rsid w:val="008D3C70"/>
    <w:rsid w:val="008D4CBB"/>
    <w:rsid w:val="008D4E76"/>
    <w:rsid w:val="008D5057"/>
    <w:rsid w:val="008D5734"/>
    <w:rsid w:val="008D5EBF"/>
    <w:rsid w:val="008D6A44"/>
    <w:rsid w:val="008D730E"/>
    <w:rsid w:val="008D74C2"/>
    <w:rsid w:val="008E099F"/>
    <w:rsid w:val="008E10A0"/>
    <w:rsid w:val="008E10D0"/>
    <w:rsid w:val="008E1937"/>
    <w:rsid w:val="008E1FBC"/>
    <w:rsid w:val="008E2491"/>
    <w:rsid w:val="008E499C"/>
    <w:rsid w:val="008E49AD"/>
    <w:rsid w:val="008E584D"/>
    <w:rsid w:val="008E5A5A"/>
    <w:rsid w:val="008E6054"/>
    <w:rsid w:val="008E694B"/>
    <w:rsid w:val="008E6B20"/>
    <w:rsid w:val="008E72F3"/>
    <w:rsid w:val="008F0AD9"/>
    <w:rsid w:val="008F0B58"/>
    <w:rsid w:val="008F219F"/>
    <w:rsid w:val="008F2457"/>
    <w:rsid w:val="008F2DFA"/>
    <w:rsid w:val="008F35F8"/>
    <w:rsid w:val="008F3857"/>
    <w:rsid w:val="008F39D1"/>
    <w:rsid w:val="008F485E"/>
    <w:rsid w:val="008F4EEA"/>
    <w:rsid w:val="008F5160"/>
    <w:rsid w:val="008F548A"/>
    <w:rsid w:val="008F575A"/>
    <w:rsid w:val="008F66B8"/>
    <w:rsid w:val="008F66F8"/>
    <w:rsid w:val="008F6D07"/>
    <w:rsid w:val="0090004D"/>
    <w:rsid w:val="00900448"/>
    <w:rsid w:val="00900654"/>
    <w:rsid w:val="00900743"/>
    <w:rsid w:val="0090133F"/>
    <w:rsid w:val="00901355"/>
    <w:rsid w:val="009021D5"/>
    <w:rsid w:val="00902506"/>
    <w:rsid w:val="009025C9"/>
    <w:rsid w:val="009028F1"/>
    <w:rsid w:val="0090300B"/>
    <w:rsid w:val="00903541"/>
    <w:rsid w:val="0090376E"/>
    <w:rsid w:val="00903F9C"/>
    <w:rsid w:val="00904C6D"/>
    <w:rsid w:val="00905A79"/>
    <w:rsid w:val="00905A85"/>
    <w:rsid w:val="009067DC"/>
    <w:rsid w:val="009072B5"/>
    <w:rsid w:val="00907D77"/>
    <w:rsid w:val="009100C6"/>
    <w:rsid w:val="009100E2"/>
    <w:rsid w:val="00910523"/>
    <w:rsid w:val="00910618"/>
    <w:rsid w:val="00910B1D"/>
    <w:rsid w:val="00910CC2"/>
    <w:rsid w:val="009115C4"/>
    <w:rsid w:val="009123A8"/>
    <w:rsid w:val="00912CE7"/>
    <w:rsid w:val="00913F9C"/>
    <w:rsid w:val="00914036"/>
    <w:rsid w:val="0091404E"/>
    <w:rsid w:val="009149A0"/>
    <w:rsid w:val="00914BD5"/>
    <w:rsid w:val="009161BC"/>
    <w:rsid w:val="00916E75"/>
    <w:rsid w:val="00917212"/>
    <w:rsid w:val="00917346"/>
    <w:rsid w:val="00917BCC"/>
    <w:rsid w:val="00917FBF"/>
    <w:rsid w:val="00921063"/>
    <w:rsid w:val="00921FF2"/>
    <w:rsid w:val="009220CE"/>
    <w:rsid w:val="009222C5"/>
    <w:rsid w:val="009227A2"/>
    <w:rsid w:val="009227C3"/>
    <w:rsid w:val="0092299C"/>
    <w:rsid w:val="009229C2"/>
    <w:rsid w:val="00923081"/>
    <w:rsid w:val="009233B3"/>
    <w:rsid w:val="00924862"/>
    <w:rsid w:val="00924AF2"/>
    <w:rsid w:val="00924D4B"/>
    <w:rsid w:val="0092535B"/>
    <w:rsid w:val="009271E7"/>
    <w:rsid w:val="00930327"/>
    <w:rsid w:val="00930424"/>
    <w:rsid w:val="00930852"/>
    <w:rsid w:val="009334A1"/>
    <w:rsid w:val="009339C7"/>
    <w:rsid w:val="00934177"/>
    <w:rsid w:val="00935A67"/>
    <w:rsid w:val="009368EC"/>
    <w:rsid w:val="00936C71"/>
    <w:rsid w:val="00937742"/>
    <w:rsid w:val="00940358"/>
    <w:rsid w:val="00940384"/>
    <w:rsid w:val="00940661"/>
    <w:rsid w:val="0094108B"/>
    <w:rsid w:val="0094197F"/>
    <w:rsid w:val="00942051"/>
    <w:rsid w:val="00942576"/>
    <w:rsid w:val="00942901"/>
    <w:rsid w:val="00942B78"/>
    <w:rsid w:val="00942DD3"/>
    <w:rsid w:val="00942ECE"/>
    <w:rsid w:val="00943346"/>
    <w:rsid w:val="009438A4"/>
    <w:rsid w:val="00943A3C"/>
    <w:rsid w:val="00943ED3"/>
    <w:rsid w:val="00944412"/>
    <w:rsid w:val="00945648"/>
    <w:rsid w:val="00945A05"/>
    <w:rsid w:val="00945E61"/>
    <w:rsid w:val="00946A61"/>
    <w:rsid w:val="00946D7B"/>
    <w:rsid w:val="00946F1C"/>
    <w:rsid w:val="00950D66"/>
    <w:rsid w:val="00950ED3"/>
    <w:rsid w:val="009510B8"/>
    <w:rsid w:val="009512B6"/>
    <w:rsid w:val="009516BC"/>
    <w:rsid w:val="00952483"/>
    <w:rsid w:val="00952943"/>
    <w:rsid w:val="00953755"/>
    <w:rsid w:val="009542B6"/>
    <w:rsid w:val="00954C0F"/>
    <w:rsid w:val="00955C2E"/>
    <w:rsid w:val="00956EC8"/>
    <w:rsid w:val="0095762D"/>
    <w:rsid w:val="00957DAD"/>
    <w:rsid w:val="00957E8E"/>
    <w:rsid w:val="00960BE0"/>
    <w:rsid w:val="00961320"/>
    <w:rsid w:val="00962F7A"/>
    <w:rsid w:val="00966194"/>
    <w:rsid w:val="00966F89"/>
    <w:rsid w:val="00967328"/>
    <w:rsid w:val="0096749F"/>
    <w:rsid w:val="009676E6"/>
    <w:rsid w:val="00970126"/>
    <w:rsid w:val="0097031D"/>
    <w:rsid w:val="009710AF"/>
    <w:rsid w:val="009710E8"/>
    <w:rsid w:val="00974A5F"/>
    <w:rsid w:val="009764ED"/>
    <w:rsid w:val="00976B86"/>
    <w:rsid w:val="00976BAB"/>
    <w:rsid w:val="009775C7"/>
    <w:rsid w:val="00977BCB"/>
    <w:rsid w:val="00980B7D"/>
    <w:rsid w:val="00982379"/>
    <w:rsid w:val="009828D9"/>
    <w:rsid w:val="00982DD0"/>
    <w:rsid w:val="0098343F"/>
    <w:rsid w:val="0098417A"/>
    <w:rsid w:val="00984C90"/>
    <w:rsid w:val="009859EB"/>
    <w:rsid w:val="00985B46"/>
    <w:rsid w:val="00987859"/>
    <w:rsid w:val="00987DD2"/>
    <w:rsid w:val="009910E4"/>
    <w:rsid w:val="009912BA"/>
    <w:rsid w:val="00992DA5"/>
    <w:rsid w:val="00992FD3"/>
    <w:rsid w:val="009932B2"/>
    <w:rsid w:val="00994424"/>
    <w:rsid w:val="0099499C"/>
    <w:rsid w:val="00996E33"/>
    <w:rsid w:val="00997E40"/>
    <w:rsid w:val="009A0B19"/>
    <w:rsid w:val="009A1334"/>
    <w:rsid w:val="009A1BB6"/>
    <w:rsid w:val="009A23CC"/>
    <w:rsid w:val="009A2859"/>
    <w:rsid w:val="009A2A8C"/>
    <w:rsid w:val="009A2B38"/>
    <w:rsid w:val="009A3300"/>
    <w:rsid w:val="009A391E"/>
    <w:rsid w:val="009A42BC"/>
    <w:rsid w:val="009A48A4"/>
    <w:rsid w:val="009A5B04"/>
    <w:rsid w:val="009A647B"/>
    <w:rsid w:val="009A6F22"/>
    <w:rsid w:val="009A70BF"/>
    <w:rsid w:val="009A7CB6"/>
    <w:rsid w:val="009A7D04"/>
    <w:rsid w:val="009B0020"/>
    <w:rsid w:val="009B09CF"/>
    <w:rsid w:val="009B11A8"/>
    <w:rsid w:val="009B136B"/>
    <w:rsid w:val="009B1AE2"/>
    <w:rsid w:val="009B26DB"/>
    <w:rsid w:val="009B3764"/>
    <w:rsid w:val="009B40C0"/>
    <w:rsid w:val="009B5274"/>
    <w:rsid w:val="009B5360"/>
    <w:rsid w:val="009B6A29"/>
    <w:rsid w:val="009B766B"/>
    <w:rsid w:val="009B76AF"/>
    <w:rsid w:val="009B7823"/>
    <w:rsid w:val="009C079A"/>
    <w:rsid w:val="009C37AB"/>
    <w:rsid w:val="009C392C"/>
    <w:rsid w:val="009C3F87"/>
    <w:rsid w:val="009C463C"/>
    <w:rsid w:val="009C4640"/>
    <w:rsid w:val="009C5A87"/>
    <w:rsid w:val="009D0A6E"/>
    <w:rsid w:val="009D0AB9"/>
    <w:rsid w:val="009D0B40"/>
    <w:rsid w:val="009D1894"/>
    <w:rsid w:val="009D2D7A"/>
    <w:rsid w:val="009D31BA"/>
    <w:rsid w:val="009D33C8"/>
    <w:rsid w:val="009D3898"/>
    <w:rsid w:val="009D400C"/>
    <w:rsid w:val="009D4D98"/>
    <w:rsid w:val="009D66C4"/>
    <w:rsid w:val="009D6735"/>
    <w:rsid w:val="009D6A83"/>
    <w:rsid w:val="009D6DFF"/>
    <w:rsid w:val="009D75F0"/>
    <w:rsid w:val="009E0023"/>
    <w:rsid w:val="009E01DF"/>
    <w:rsid w:val="009E0FB4"/>
    <w:rsid w:val="009E199B"/>
    <w:rsid w:val="009E24E9"/>
    <w:rsid w:val="009E2560"/>
    <w:rsid w:val="009E43F3"/>
    <w:rsid w:val="009E5F04"/>
    <w:rsid w:val="009E64C9"/>
    <w:rsid w:val="009E7118"/>
    <w:rsid w:val="009E75F7"/>
    <w:rsid w:val="009E7929"/>
    <w:rsid w:val="009E7A40"/>
    <w:rsid w:val="009F05A2"/>
    <w:rsid w:val="009F2BE6"/>
    <w:rsid w:val="009F3BF7"/>
    <w:rsid w:val="009F4025"/>
    <w:rsid w:val="009F43E8"/>
    <w:rsid w:val="009F4565"/>
    <w:rsid w:val="009F4771"/>
    <w:rsid w:val="009F48C8"/>
    <w:rsid w:val="009F4A0A"/>
    <w:rsid w:val="009F4D55"/>
    <w:rsid w:val="009F54BB"/>
    <w:rsid w:val="009F579A"/>
    <w:rsid w:val="009F5A1F"/>
    <w:rsid w:val="009F5B3B"/>
    <w:rsid w:val="009F5C75"/>
    <w:rsid w:val="009F66D6"/>
    <w:rsid w:val="009F723F"/>
    <w:rsid w:val="009F7A79"/>
    <w:rsid w:val="009F7E81"/>
    <w:rsid w:val="00A00409"/>
    <w:rsid w:val="00A00B1C"/>
    <w:rsid w:val="00A00EB2"/>
    <w:rsid w:val="00A0206F"/>
    <w:rsid w:val="00A0261D"/>
    <w:rsid w:val="00A02810"/>
    <w:rsid w:val="00A02AD1"/>
    <w:rsid w:val="00A02CCE"/>
    <w:rsid w:val="00A02EF8"/>
    <w:rsid w:val="00A039AF"/>
    <w:rsid w:val="00A03DCF"/>
    <w:rsid w:val="00A043DF"/>
    <w:rsid w:val="00A04C64"/>
    <w:rsid w:val="00A04FD8"/>
    <w:rsid w:val="00A061D2"/>
    <w:rsid w:val="00A06B1C"/>
    <w:rsid w:val="00A072A5"/>
    <w:rsid w:val="00A07960"/>
    <w:rsid w:val="00A105C9"/>
    <w:rsid w:val="00A1071B"/>
    <w:rsid w:val="00A107D8"/>
    <w:rsid w:val="00A10F35"/>
    <w:rsid w:val="00A129F4"/>
    <w:rsid w:val="00A13591"/>
    <w:rsid w:val="00A137FA"/>
    <w:rsid w:val="00A138EB"/>
    <w:rsid w:val="00A146E7"/>
    <w:rsid w:val="00A156F1"/>
    <w:rsid w:val="00A158CE"/>
    <w:rsid w:val="00A15976"/>
    <w:rsid w:val="00A15C06"/>
    <w:rsid w:val="00A16436"/>
    <w:rsid w:val="00A16FDD"/>
    <w:rsid w:val="00A17F10"/>
    <w:rsid w:val="00A202A6"/>
    <w:rsid w:val="00A20537"/>
    <w:rsid w:val="00A20B66"/>
    <w:rsid w:val="00A21E8F"/>
    <w:rsid w:val="00A22BE7"/>
    <w:rsid w:val="00A22C36"/>
    <w:rsid w:val="00A22C59"/>
    <w:rsid w:val="00A24473"/>
    <w:rsid w:val="00A248DB"/>
    <w:rsid w:val="00A257F0"/>
    <w:rsid w:val="00A26156"/>
    <w:rsid w:val="00A26632"/>
    <w:rsid w:val="00A2771F"/>
    <w:rsid w:val="00A30042"/>
    <w:rsid w:val="00A306B6"/>
    <w:rsid w:val="00A30BB4"/>
    <w:rsid w:val="00A3142B"/>
    <w:rsid w:val="00A31A6F"/>
    <w:rsid w:val="00A31A8E"/>
    <w:rsid w:val="00A31C41"/>
    <w:rsid w:val="00A31FB9"/>
    <w:rsid w:val="00A31FFD"/>
    <w:rsid w:val="00A324E1"/>
    <w:rsid w:val="00A32766"/>
    <w:rsid w:val="00A330FA"/>
    <w:rsid w:val="00A3350E"/>
    <w:rsid w:val="00A33C46"/>
    <w:rsid w:val="00A33F3B"/>
    <w:rsid w:val="00A349CB"/>
    <w:rsid w:val="00A34EAE"/>
    <w:rsid w:val="00A34F9D"/>
    <w:rsid w:val="00A35710"/>
    <w:rsid w:val="00A35759"/>
    <w:rsid w:val="00A36127"/>
    <w:rsid w:val="00A40AC8"/>
    <w:rsid w:val="00A41D65"/>
    <w:rsid w:val="00A41F99"/>
    <w:rsid w:val="00A421D5"/>
    <w:rsid w:val="00A4222F"/>
    <w:rsid w:val="00A42BF6"/>
    <w:rsid w:val="00A42FE8"/>
    <w:rsid w:val="00A431C7"/>
    <w:rsid w:val="00A43FB5"/>
    <w:rsid w:val="00A44EC8"/>
    <w:rsid w:val="00A51261"/>
    <w:rsid w:val="00A52204"/>
    <w:rsid w:val="00A52543"/>
    <w:rsid w:val="00A5273F"/>
    <w:rsid w:val="00A52A1E"/>
    <w:rsid w:val="00A5448E"/>
    <w:rsid w:val="00A54687"/>
    <w:rsid w:val="00A546B0"/>
    <w:rsid w:val="00A55730"/>
    <w:rsid w:val="00A55817"/>
    <w:rsid w:val="00A55A78"/>
    <w:rsid w:val="00A56427"/>
    <w:rsid w:val="00A56544"/>
    <w:rsid w:val="00A56DD0"/>
    <w:rsid w:val="00A56F9E"/>
    <w:rsid w:val="00A60476"/>
    <w:rsid w:val="00A60FAD"/>
    <w:rsid w:val="00A61145"/>
    <w:rsid w:val="00A61521"/>
    <w:rsid w:val="00A62ACF"/>
    <w:rsid w:val="00A62C99"/>
    <w:rsid w:val="00A632CD"/>
    <w:rsid w:val="00A64014"/>
    <w:rsid w:val="00A64DF0"/>
    <w:rsid w:val="00A64F1A"/>
    <w:rsid w:val="00A64FC0"/>
    <w:rsid w:val="00A64FC4"/>
    <w:rsid w:val="00A65063"/>
    <w:rsid w:val="00A669D7"/>
    <w:rsid w:val="00A70464"/>
    <w:rsid w:val="00A706F7"/>
    <w:rsid w:val="00A721AC"/>
    <w:rsid w:val="00A733BD"/>
    <w:rsid w:val="00A733F3"/>
    <w:rsid w:val="00A737AE"/>
    <w:rsid w:val="00A738CE"/>
    <w:rsid w:val="00A73CC5"/>
    <w:rsid w:val="00A74D0D"/>
    <w:rsid w:val="00A75258"/>
    <w:rsid w:val="00A752B3"/>
    <w:rsid w:val="00A75696"/>
    <w:rsid w:val="00A7584B"/>
    <w:rsid w:val="00A76068"/>
    <w:rsid w:val="00A768F2"/>
    <w:rsid w:val="00A776F7"/>
    <w:rsid w:val="00A77765"/>
    <w:rsid w:val="00A8008C"/>
    <w:rsid w:val="00A80BE6"/>
    <w:rsid w:val="00A80E2C"/>
    <w:rsid w:val="00A813CC"/>
    <w:rsid w:val="00A81FC1"/>
    <w:rsid w:val="00A82615"/>
    <w:rsid w:val="00A83AE4"/>
    <w:rsid w:val="00A83D65"/>
    <w:rsid w:val="00A84036"/>
    <w:rsid w:val="00A84EE3"/>
    <w:rsid w:val="00A85751"/>
    <w:rsid w:val="00A86971"/>
    <w:rsid w:val="00A870CA"/>
    <w:rsid w:val="00A90C1A"/>
    <w:rsid w:val="00A90F9F"/>
    <w:rsid w:val="00A911D6"/>
    <w:rsid w:val="00A9211C"/>
    <w:rsid w:val="00A921E2"/>
    <w:rsid w:val="00A93B99"/>
    <w:rsid w:val="00A94BE6"/>
    <w:rsid w:val="00A95283"/>
    <w:rsid w:val="00A95BD0"/>
    <w:rsid w:val="00A9672D"/>
    <w:rsid w:val="00A97F37"/>
    <w:rsid w:val="00AA093F"/>
    <w:rsid w:val="00AA1519"/>
    <w:rsid w:val="00AA18C8"/>
    <w:rsid w:val="00AA2226"/>
    <w:rsid w:val="00AA2351"/>
    <w:rsid w:val="00AA2E93"/>
    <w:rsid w:val="00AA2EC2"/>
    <w:rsid w:val="00AA387A"/>
    <w:rsid w:val="00AA407A"/>
    <w:rsid w:val="00AA440C"/>
    <w:rsid w:val="00AA46AE"/>
    <w:rsid w:val="00AA49E2"/>
    <w:rsid w:val="00AA5337"/>
    <w:rsid w:val="00AA5370"/>
    <w:rsid w:val="00AB0A38"/>
    <w:rsid w:val="00AB0F4D"/>
    <w:rsid w:val="00AB1556"/>
    <w:rsid w:val="00AB191A"/>
    <w:rsid w:val="00AB25C5"/>
    <w:rsid w:val="00AB2600"/>
    <w:rsid w:val="00AB2DAF"/>
    <w:rsid w:val="00AB3433"/>
    <w:rsid w:val="00AB354B"/>
    <w:rsid w:val="00AB382C"/>
    <w:rsid w:val="00AB384D"/>
    <w:rsid w:val="00AB495F"/>
    <w:rsid w:val="00AB4A23"/>
    <w:rsid w:val="00AB5060"/>
    <w:rsid w:val="00AB5126"/>
    <w:rsid w:val="00AC07B1"/>
    <w:rsid w:val="00AC0E28"/>
    <w:rsid w:val="00AC155D"/>
    <w:rsid w:val="00AC189A"/>
    <w:rsid w:val="00AC1A1E"/>
    <w:rsid w:val="00AC1EDE"/>
    <w:rsid w:val="00AC288B"/>
    <w:rsid w:val="00AC2D39"/>
    <w:rsid w:val="00AC33FE"/>
    <w:rsid w:val="00AC340F"/>
    <w:rsid w:val="00AC383D"/>
    <w:rsid w:val="00AC3CA2"/>
    <w:rsid w:val="00AC4817"/>
    <w:rsid w:val="00AC4E11"/>
    <w:rsid w:val="00AC52D0"/>
    <w:rsid w:val="00AC588B"/>
    <w:rsid w:val="00AC6B28"/>
    <w:rsid w:val="00AC71EF"/>
    <w:rsid w:val="00AC7401"/>
    <w:rsid w:val="00AC7D09"/>
    <w:rsid w:val="00AD0371"/>
    <w:rsid w:val="00AD057C"/>
    <w:rsid w:val="00AD07B1"/>
    <w:rsid w:val="00AD15ED"/>
    <w:rsid w:val="00AD1FA7"/>
    <w:rsid w:val="00AD345E"/>
    <w:rsid w:val="00AD39C4"/>
    <w:rsid w:val="00AD4DB8"/>
    <w:rsid w:val="00AD4FEA"/>
    <w:rsid w:val="00AD5069"/>
    <w:rsid w:val="00AD57EC"/>
    <w:rsid w:val="00AD5E85"/>
    <w:rsid w:val="00AD6215"/>
    <w:rsid w:val="00AD67F0"/>
    <w:rsid w:val="00AD71B3"/>
    <w:rsid w:val="00AD76A5"/>
    <w:rsid w:val="00AD7D2E"/>
    <w:rsid w:val="00AD7DAB"/>
    <w:rsid w:val="00AE086D"/>
    <w:rsid w:val="00AE11FC"/>
    <w:rsid w:val="00AE219A"/>
    <w:rsid w:val="00AE2AE3"/>
    <w:rsid w:val="00AE3CAD"/>
    <w:rsid w:val="00AE58A0"/>
    <w:rsid w:val="00AE6EC9"/>
    <w:rsid w:val="00AE7DC6"/>
    <w:rsid w:val="00AF0571"/>
    <w:rsid w:val="00AF07D7"/>
    <w:rsid w:val="00AF08FA"/>
    <w:rsid w:val="00AF0FAF"/>
    <w:rsid w:val="00AF1908"/>
    <w:rsid w:val="00AF51F9"/>
    <w:rsid w:val="00AF54CC"/>
    <w:rsid w:val="00AF6190"/>
    <w:rsid w:val="00AF687B"/>
    <w:rsid w:val="00AF6C27"/>
    <w:rsid w:val="00AF7412"/>
    <w:rsid w:val="00B0067B"/>
    <w:rsid w:val="00B0082C"/>
    <w:rsid w:val="00B020C1"/>
    <w:rsid w:val="00B02498"/>
    <w:rsid w:val="00B02D08"/>
    <w:rsid w:val="00B02E89"/>
    <w:rsid w:val="00B039AE"/>
    <w:rsid w:val="00B03DF0"/>
    <w:rsid w:val="00B05C5C"/>
    <w:rsid w:val="00B06A79"/>
    <w:rsid w:val="00B06F67"/>
    <w:rsid w:val="00B078F8"/>
    <w:rsid w:val="00B07970"/>
    <w:rsid w:val="00B07DCC"/>
    <w:rsid w:val="00B10204"/>
    <w:rsid w:val="00B10E9B"/>
    <w:rsid w:val="00B115E5"/>
    <w:rsid w:val="00B11C3B"/>
    <w:rsid w:val="00B11D0C"/>
    <w:rsid w:val="00B11DE4"/>
    <w:rsid w:val="00B1223E"/>
    <w:rsid w:val="00B126E0"/>
    <w:rsid w:val="00B136EF"/>
    <w:rsid w:val="00B13DEB"/>
    <w:rsid w:val="00B146F3"/>
    <w:rsid w:val="00B14C43"/>
    <w:rsid w:val="00B14DC2"/>
    <w:rsid w:val="00B15E15"/>
    <w:rsid w:val="00B17AB7"/>
    <w:rsid w:val="00B17EB7"/>
    <w:rsid w:val="00B20ABF"/>
    <w:rsid w:val="00B20CC1"/>
    <w:rsid w:val="00B21DAF"/>
    <w:rsid w:val="00B21DB0"/>
    <w:rsid w:val="00B22279"/>
    <w:rsid w:val="00B22503"/>
    <w:rsid w:val="00B233B5"/>
    <w:rsid w:val="00B23BA9"/>
    <w:rsid w:val="00B25DE5"/>
    <w:rsid w:val="00B25EED"/>
    <w:rsid w:val="00B263CF"/>
    <w:rsid w:val="00B26456"/>
    <w:rsid w:val="00B306B5"/>
    <w:rsid w:val="00B30A13"/>
    <w:rsid w:val="00B31560"/>
    <w:rsid w:val="00B32776"/>
    <w:rsid w:val="00B33B1E"/>
    <w:rsid w:val="00B340B5"/>
    <w:rsid w:val="00B3453A"/>
    <w:rsid w:val="00B365F2"/>
    <w:rsid w:val="00B36E74"/>
    <w:rsid w:val="00B3742F"/>
    <w:rsid w:val="00B401D9"/>
    <w:rsid w:val="00B404A3"/>
    <w:rsid w:val="00B419E1"/>
    <w:rsid w:val="00B422A6"/>
    <w:rsid w:val="00B4232A"/>
    <w:rsid w:val="00B4251C"/>
    <w:rsid w:val="00B42584"/>
    <w:rsid w:val="00B42EB2"/>
    <w:rsid w:val="00B43258"/>
    <w:rsid w:val="00B43C3C"/>
    <w:rsid w:val="00B448D5"/>
    <w:rsid w:val="00B44D2F"/>
    <w:rsid w:val="00B4511A"/>
    <w:rsid w:val="00B4528F"/>
    <w:rsid w:val="00B4588F"/>
    <w:rsid w:val="00B4601A"/>
    <w:rsid w:val="00B463A2"/>
    <w:rsid w:val="00B464B3"/>
    <w:rsid w:val="00B46B8A"/>
    <w:rsid w:val="00B47DE6"/>
    <w:rsid w:val="00B527AE"/>
    <w:rsid w:val="00B52894"/>
    <w:rsid w:val="00B536EE"/>
    <w:rsid w:val="00B54491"/>
    <w:rsid w:val="00B54B72"/>
    <w:rsid w:val="00B550A8"/>
    <w:rsid w:val="00B55467"/>
    <w:rsid w:val="00B57426"/>
    <w:rsid w:val="00B60709"/>
    <w:rsid w:val="00B60B95"/>
    <w:rsid w:val="00B613B1"/>
    <w:rsid w:val="00B6294C"/>
    <w:rsid w:val="00B62C2A"/>
    <w:rsid w:val="00B63937"/>
    <w:rsid w:val="00B6440D"/>
    <w:rsid w:val="00B64EDB"/>
    <w:rsid w:val="00B64FEC"/>
    <w:rsid w:val="00B657E7"/>
    <w:rsid w:val="00B6632D"/>
    <w:rsid w:val="00B667A0"/>
    <w:rsid w:val="00B66F47"/>
    <w:rsid w:val="00B706B9"/>
    <w:rsid w:val="00B7099D"/>
    <w:rsid w:val="00B70ADB"/>
    <w:rsid w:val="00B70E2F"/>
    <w:rsid w:val="00B71983"/>
    <w:rsid w:val="00B72924"/>
    <w:rsid w:val="00B730AA"/>
    <w:rsid w:val="00B73671"/>
    <w:rsid w:val="00B743D0"/>
    <w:rsid w:val="00B76218"/>
    <w:rsid w:val="00B76344"/>
    <w:rsid w:val="00B77C34"/>
    <w:rsid w:val="00B804F9"/>
    <w:rsid w:val="00B82799"/>
    <w:rsid w:val="00B86A4F"/>
    <w:rsid w:val="00B87513"/>
    <w:rsid w:val="00B87B52"/>
    <w:rsid w:val="00B87C10"/>
    <w:rsid w:val="00B90960"/>
    <w:rsid w:val="00B910DA"/>
    <w:rsid w:val="00B9125B"/>
    <w:rsid w:val="00B93031"/>
    <w:rsid w:val="00B932A3"/>
    <w:rsid w:val="00B935C6"/>
    <w:rsid w:val="00B94186"/>
    <w:rsid w:val="00B943BA"/>
    <w:rsid w:val="00B94836"/>
    <w:rsid w:val="00B9515E"/>
    <w:rsid w:val="00B956A0"/>
    <w:rsid w:val="00B95AA1"/>
    <w:rsid w:val="00B9625E"/>
    <w:rsid w:val="00B96409"/>
    <w:rsid w:val="00B97823"/>
    <w:rsid w:val="00B97ABD"/>
    <w:rsid w:val="00BA04C7"/>
    <w:rsid w:val="00BA0BF4"/>
    <w:rsid w:val="00BA10F1"/>
    <w:rsid w:val="00BA2131"/>
    <w:rsid w:val="00BA25F4"/>
    <w:rsid w:val="00BA28CD"/>
    <w:rsid w:val="00BA3956"/>
    <w:rsid w:val="00BA3F87"/>
    <w:rsid w:val="00BA42AB"/>
    <w:rsid w:val="00BA5279"/>
    <w:rsid w:val="00BA52C1"/>
    <w:rsid w:val="00BA5653"/>
    <w:rsid w:val="00BA59FD"/>
    <w:rsid w:val="00BA6351"/>
    <w:rsid w:val="00BA6A21"/>
    <w:rsid w:val="00BA6AE3"/>
    <w:rsid w:val="00BA7624"/>
    <w:rsid w:val="00BB05D8"/>
    <w:rsid w:val="00BB0CA4"/>
    <w:rsid w:val="00BB200C"/>
    <w:rsid w:val="00BB287E"/>
    <w:rsid w:val="00BB340B"/>
    <w:rsid w:val="00BB3456"/>
    <w:rsid w:val="00BB34B3"/>
    <w:rsid w:val="00BB42A6"/>
    <w:rsid w:val="00BB55D0"/>
    <w:rsid w:val="00BB5BDE"/>
    <w:rsid w:val="00BB71C2"/>
    <w:rsid w:val="00BB77B3"/>
    <w:rsid w:val="00BC04BA"/>
    <w:rsid w:val="00BC082D"/>
    <w:rsid w:val="00BC08F4"/>
    <w:rsid w:val="00BC0A45"/>
    <w:rsid w:val="00BC0CD9"/>
    <w:rsid w:val="00BC0FFE"/>
    <w:rsid w:val="00BC1761"/>
    <w:rsid w:val="00BC18B0"/>
    <w:rsid w:val="00BC1D9C"/>
    <w:rsid w:val="00BC26A8"/>
    <w:rsid w:val="00BC28F1"/>
    <w:rsid w:val="00BC34DA"/>
    <w:rsid w:val="00BC3675"/>
    <w:rsid w:val="00BC3A1E"/>
    <w:rsid w:val="00BC5876"/>
    <w:rsid w:val="00BC66FA"/>
    <w:rsid w:val="00BC6840"/>
    <w:rsid w:val="00BC786F"/>
    <w:rsid w:val="00BC793E"/>
    <w:rsid w:val="00BD07BD"/>
    <w:rsid w:val="00BD13A0"/>
    <w:rsid w:val="00BD17FA"/>
    <w:rsid w:val="00BD192E"/>
    <w:rsid w:val="00BD1980"/>
    <w:rsid w:val="00BD1BC7"/>
    <w:rsid w:val="00BD1D8C"/>
    <w:rsid w:val="00BD1F3C"/>
    <w:rsid w:val="00BD29C8"/>
    <w:rsid w:val="00BD2B56"/>
    <w:rsid w:val="00BD2BAC"/>
    <w:rsid w:val="00BD353A"/>
    <w:rsid w:val="00BD4B8D"/>
    <w:rsid w:val="00BD4F5E"/>
    <w:rsid w:val="00BD5F29"/>
    <w:rsid w:val="00BD5F9B"/>
    <w:rsid w:val="00BD5FAE"/>
    <w:rsid w:val="00BD6309"/>
    <w:rsid w:val="00BD68A2"/>
    <w:rsid w:val="00BD6F9A"/>
    <w:rsid w:val="00BD70BD"/>
    <w:rsid w:val="00BD7140"/>
    <w:rsid w:val="00BD71B6"/>
    <w:rsid w:val="00BD78DE"/>
    <w:rsid w:val="00BE0110"/>
    <w:rsid w:val="00BE063C"/>
    <w:rsid w:val="00BE0714"/>
    <w:rsid w:val="00BE12C7"/>
    <w:rsid w:val="00BE3884"/>
    <w:rsid w:val="00BE3D1D"/>
    <w:rsid w:val="00BE4EA6"/>
    <w:rsid w:val="00BE63F8"/>
    <w:rsid w:val="00BE6557"/>
    <w:rsid w:val="00BE775D"/>
    <w:rsid w:val="00BF0105"/>
    <w:rsid w:val="00BF052E"/>
    <w:rsid w:val="00BF0AA4"/>
    <w:rsid w:val="00BF0C43"/>
    <w:rsid w:val="00BF0EB9"/>
    <w:rsid w:val="00BF11ED"/>
    <w:rsid w:val="00BF2150"/>
    <w:rsid w:val="00BF4334"/>
    <w:rsid w:val="00BF4460"/>
    <w:rsid w:val="00BF48CB"/>
    <w:rsid w:val="00BF50B2"/>
    <w:rsid w:val="00BF52DF"/>
    <w:rsid w:val="00BF5469"/>
    <w:rsid w:val="00BF5A57"/>
    <w:rsid w:val="00BF6032"/>
    <w:rsid w:val="00BF6652"/>
    <w:rsid w:val="00BF6754"/>
    <w:rsid w:val="00BF76B7"/>
    <w:rsid w:val="00BF7FD6"/>
    <w:rsid w:val="00C002C6"/>
    <w:rsid w:val="00C027F1"/>
    <w:rsid w:val="00C02DA1"/>
    <w:rsid w:val="00C032A5"/>
    <w:rsid w:val="00C0358E"/>
    <w:rsid w:val="00C03645"/>
    <w:rsid w:val="00C03F1C"/>
    <w:rsid w:val="00C03FCE"/>
    <w:rsid w:val="00C043AD"/>
    <w:rsid w:val="00C0491E"/>
    <w:rsid w:val="00C04CD6"/>
    <w:rsid w:val="00C04EAB"/>
    <w:rsid w:val="00C0528E"/>
    <w:rsid w:val="00C05660"/>
    <w:rsid w:val="00C064E6"/>
    <w:rsid w:val="00C06872"/>
    <w:rsid w:val="00C06B5C"/>
    <w:rsid w:val="00C073AD"/>
    <w:rsid w:val="00C10CAA"/>
    <w:rsid w:val="00C10F44"/>
    <w:rsid w:val="00C113E2"/>
    <w:rsid w:val="00C11A38"/>
    <w:rsid w:val="00C14081"/>
    <w:rsid w:val="00C14835"/>
    <w:rsid w:val="00C15DC0"/>
    <w:rsid w:val="00C15E6A"/>
    <w:rsid w:val="00C15FCC"/>
    <w:rsid w:val="00C165C7"/>
    <w:rsid w:val="00C173B9"/>
    <w:rsid w:val="00C2066C"/>
    <w:rsid w:val="00C214E1"/>
    <w:rsid w:val="00C22AEF"/>
    <w:rsid w:val="00C22CAB"/>
    <w:rsid w:val="00C23029"/>
    <w:rsid w:val="00C2302E"/>
    <w:rsid w:val="00C23410"/>
    <w:rsid w:val="00C2374D"/>
    <w:rsid w:val="00C24454"/>
    <w:rsid w:val="00C24D55"/>
    <w:rsid w:val="00C24F0B"/>
    <w:rsid w:val="00C25BEA"/>
    <w:rsid w:val="00C260AE"/>
    <w:rsid w:val="00C30282"/>
    <w:rsid w:val="00C30496"/>
    <w:rsid w:val="00C30D56"/>
    <w:rsid w:val="00C314E4"/>
    <w:rsid w:val="00C31D18"/>
    <w:rsid w:val="00C31EFD"/>
    <w:rsid w:val="00C320AE"/>
    <w:rsid w:val="00C326BB"/>
    <w:rsid w:val="00C3277C"/>
    <w:rsid w:val="00C328FE"/>
    <w:rsid w:val="00C344BA"/>
    <w:rsid w:val="00C34D16"/>
    <w:rsid w:val="00C356EC"/>
    <w:rsid w:val="00C35765"/>
    <w:rsid w:val="00C360E5"/>
    <w:rsid w:val="00C370FE"/>
    <w:rsid w:val="00C37BF1"/>
    <w:rsid w:val="00C37EA7"/>
    <w:rsid w:val="00C37FBC"/>
    <w:rsid w:val="00C40C28"/>
    <w:rsid w:val="00C42CD9"/>
    <w:rsid w:val="00C43131"/>
    <w:rsid w:val="00C4471F"/>
    <w:rsid w:val="00C4516C"/>
    <w:rsid w:val="00C45884"/>
    <w:rsid w:val="00C45FAA"/>
    <w:rsid w:val="00C4608A"/>
    <w:rsid w:val="00C46133"/>
    <w:rsid w:val="00C461D9"/>
    <w:rsid w:val="00C46F5A"/>
    <w:rsid w:val="00C474DA"/>
    <w:rsid w:val="00C5036C"/>
    <w:rsid w:val="00C5064A"/>
    <w:rsid w:val="00C50DB8"/>
    <w:rsid w:val="00C51262"/>
    <w:rsid w:val="00C513C6"/>
    <w:rsid w:val="00C5264C"/>
    <w:rsid w:val="00C53364"/>
    <w:rsid w:val="00C54A20"/>
    <w:rsid w:val="00C54CC0"/>
    <w:rsid w:val="00C5524E"/>
    <w:rsid w:val="00C55501"/>
    <w:rsid w:val="00C5624B"/>
    <w:rsid w:val="00C56614"/>
    <w:rsid w:val="00C566AF"/>
    <w:rsid w:val="00C57AF2"/>
    <w:rsid w:val="00C57F6C"/>
    <w:rsid w:val="00C60E1A"/>
    <w:rsid w:val="00C6112A"/>
    <w:rsid w:val="00C61B7E"/>
    <w:rsid w:val="00C61BA5"/>
    <w:rsid w:val="00C624F1"/>
    <w:rsid w:val="00C62DC1"/>
    <w:rsid w:val="00C63CE0"/>
    <w:rsid w:val="00C63D40"/>
    <w:rsid w:val="00C64133"/>
    <w:rsid w:val="00C650F5"/>
    <w:rsid w:val="00C656AB"/>
    <w:rsid w:val="00C66B23"/>
    <w:rsid w:val="00C66D20"/>
    <w:rsid w:val="00C67F48"/>
    <w:rsid w:val="00C7059B"/>
    <w:rsid w:val="00C7145A"/>
    <w:rsid w:val="00C717E0"/>
    <w:rsid w:val="00C721EE"/>
    <w:rsid w:val="00C72249"/>
    <w:rsid w:val="00C7351C"/>
    <w:rsid w:val="00C73CD4"/>
    <w:rsid w:val="00C7478C"/>
    <w:rsid w:val="00C74865"/>
    <w:rsid w:val="00C754F2"/>
    <w:rsid w:val="00C756CC"/>
    <w:rsid w:val="00C76FA4"/>
    <w:rsid w:val="00C77A7D"/>
    <w:rsid w:val="00C8007F"/>
    <w:rsid w:val="00C80C84"/>
    <w:rsid w:val="00C81BD0"/>
    <w:rsid w:val="00C81C4F"/>
    <w:rsid w:val="00C81CA1"/>
    <w:rsid w:val="00C81D50"/>
    <w:rsid w:val="00C82270"/>
    <w:rsid w:val="00C8236D"/>
    <w:rsid w:val="00C8253A"/>
    <w:rsid w:val="00C832C7"/>
    <w:rsid w:val="00C83AF8"/>
    <w:rsid w:val="00C83F68"/>
    <w:rsid w:val="00C84C5A"/>
    <w:rsid w:val="00C856BB"/>
    <w:rsid w:val="00C85AAE"/>
    <w:rsid w:val="00C85B53"/>
    <w:rsid w:val="00C86C0F"/>
    <w:rsid w:val="00C875DD"/>
    <w:rsid w:val="00C9052E"/>
    <w:rsid w:val="00C90D68"/>
    <w:rsid w:val="00C910B1"/>
    <w:rsid w:val="00C912D3"/>
    <w:rsid w:val="00C919D3"/>
    <w:rsid w:val="00C91C00"/>
    <w:rsid w:val="00C91E14"/>
    <w:rsid w:val="00C92F29"/>
    <w:rsid w:val="00C936B9"/>
    <w:rsid w:val="00C93E5E"/>
    <w:rsid w:val="00C94396"/>
    <w:rsid w:val="00C94BA9"/>
    <w:rsid w:val="00C94E95"/>
    <w:rsid w:val="00C94F1A"/>
    <w:rsid w:val="00C95C84"/>
    <w:rsid w:val="00C97757"/>
    <w:rsid w:val="00C97935"/>
    <w:rsid w:val="00CA01F9"/>
    <w:rsid w:val="00CA24F7"/>
    <w:rsid w:val="00CA3CA3"/>
    <w:rsid w:val="00CA3D65"/>
    <w:rsid w:val="00CA4B9D"/>
    <w:rsid w:val="00CA5251"/>
    <w:rsid w:val="00CA68B5"/>
    <w:rsid w:val="00CA6ABA"/>
    <w:rsid w:val="00CA74A2"/>
    <w:rsid w:val="00CB0833"/>
    <w:rsid w:val="00CB0F12"/>
    <w:rsid w:val="00CB1A62"/>
    <w:rsid w:val="00CB28C2"/>
    <w:rsid w:val="00CB31F9"/>
    <w:rsid w:val="00CB4E67"/>
    <w:rsid w:val="00CB5D32"/>
    <w:rsid w:val="00CB629C"/>
    <w:rsid w:val="00CB7809"/>
    <w:rsid w:val="00CC08EB"/>
    <w:rsid w:val="00CC14D5"/>
    <w:rsid w:val="00CC1688"/>
    <w:rsid w:val="00CC1D95"/>
    <w:rsid w:val="00CC30D2"/>
    <w:rsid w:val="00CC5B09"/>
    <w:rsid w:val="00CC5E17"/>
    <w:rsid w:val="00CC5E19"/>
    <w:rsid w:val="00CC608A"/>
    <w:rsid w:val="00CC628B"/>
    <w:rsid w:val="00CC673C"/>
    <w:rsid w:val="00CC6857"/>
    <w:rsid w:val="00CC6FC9"/>
    <w:rsid w:val="00CC746F"/>
    <w:rsid w:val="00CC7480"/>
    <w:rsid w:val="00CC7CA7"/>
    <w:rsid w:val="00CD06EF"/>
    <w:rsid w:val="00CD07F6"/>
    <w:rsid w:val="00CD130B"/>
    <w:rsid w:val="00CD21A6"/>
    <w:rsid w:val="00CD22E3"/>
    <w:rsid w:val="00CD2341"/>
    <w:rsid w:val="00CD2912"/>
    <w:rsid w:val="00CD2E65"/>
    <w:rsid w:val="00CD3487"/>
    <w:rsid w:val="00CD5009"/>
    <w:rsid w:val="00CD5068"/>
    <w:rsid w:val="00CD5108"/>
    <w:rsid w:val="00CD53F2"/>
    <w:rsid w:val="00CD54EC"/>
    <w:rsid w:val="00CD5A3E"/>
    <w:rsid w:val="00CD5E63"/>
    <w:rsid w:val="00CD613E"/>
    <w:rsid w:val="00CD61E9"/>
    <w:rsid w:val="00CD6AFE"/>
    <w:rsid w:val="00CD7015"/>
    <w:rsid w:val="00CD76BB"/>
    <w:rsid w:val="00CD7DCF"/>
    <w:rsid w:val="00CD7FA5"/>
    <w:rsid w:val="00CE01C8"/>
    <w:rsid w:val="00CE0363"/>
    <w:rsid w:val="00CE0C1B"/>
    <w:rsid w:val="00CE194C"/>
    <w:rsid w:val="00CE2174"/>
    <w:rsid w:val="00CE40B0"/>
    <w:rsid w:val="00CE4347"/>
    <w:rsid w:val="00CE4E00"/>
    <w:rsid w:val="00CE52FC"/>
    <w:rsid w:val="00CE5F1E"/>
    <w:rsid w:val="00CE6D13"/>
    <w:rsid w:val="00CE7CE7"/>
    <w:rsid w:val="00CF034D"/>
    <w:rsid w:val="00CF0A66"/>
    <w:rsid w:val="00CF1D46"/>
    <w:rsid w:val="00CF4E86"/>
    <w:rsid w:val="00CF5236"/>
    <w:rsid w:val="00CF560A"/>
    <w:rsid w:val="00CF61D2"/>
    <w:rsid w:val="00CF6215"/>
    <w:rsid w:val="00CF683F"/>
    <w:rsid w:val="00CF7297"/>
    <w:rsid w:val="00CF74A8"/>
    <w:rsid w:val="00CF7666"/>
    <w:rsid w:val="00D00D84"/>
    <w:rsid w:val="00D00DD7"/>
    <w:rsid w:val="00D01138"/>
    <w:rsid w:val="00D01B51"/>
    <w:rsid w:val="00D03A59"/>
    <w:rsid w:val="00D03F14"/>
    <w:rsid w:val="00D04040"/>
    <w:rsid w:val="00D041FF"/>
    <w:rsid w:val="00D04BB5"/>
    <w:rsid w:val="00D05040"/>
    <w:rsid w:val="00D05057"/>
    <w:rsid w:val="00D05567"/>
    <w:rsid w:val="00D06EE5"/>
    <w:rsid w:val="00D06F27"/>
    <w:rsid w:val="00D078CA"/>
    <w:rsid w:val="00D1051F"/>
    <w:rsid w:val="00D12689"/>
    <w:rsid w:val="00D128E6"/>
    <w:rsid w:val="00D129B0"/>
    <w:rsid w:val="00D12D52"/>
    <w:rsid w:val="00D13ACF"/>
    <w:rsid w:val="00D13EF1"/>
    <w:rsid w:val="00D14062"/>
    <w:rsid w:val="00D147DD"/>
    <w:rsid w:val="00D15765"/>
    <w:rsid w:val="00D17F86"/>
    <w:rsid w:val="00D17FC2"/>
    <w:rsid w:val="00D2069E"/>
    <w:rsid w:val="00D20B87"/>
    <w:rsid w:val="00D215FD"/>
    <w:rsid w:val="00D21814"/>
    <w:rsid w:val="00D21EF8"/>
    <w:rsid w:val="00D22CC1"/>
    <w:rsid w:val="00D23AD6"/>
    <w:rsid w:val="00D23B66"/>
    <w:rsid w:val="00D25140"/>
    <w:rsid w:val="00D2566B"/>
    <w:rsid w:val="00D25C77"/>
    <w:rsid w:val="00D26090"/>
    <w:rsid w:val="00D274E5"/>
    <w:rsid w:val="00D2767D"/>
    <w:rsid w:val="00D27F2D"/>
    <w:rsid w:val="00D30381"/>
    <w:rsid w:val="00D31486"/>
    <w:rsid w:val="00D31D0D"/>
    <w:rsid w:val="00D32BB0"/>
    <w:rsid w:val="00D32BF7"/>
    <w:rsid w:val="00D3339B"/>
    <w:rsid w:val="00D33932"/>
    <w:rsid w:val="00D33C7E"/>
    <w:rsid w:val="00D345F3"/>
    <w:rsid w:val="00D355BB"/>
    <w:rsid w:val="00D35CA6"/>
    <w:rsid w:val="00D35FBD"/>
    <w:rsid w:val="00D36D33"/>
    <w:rsid w:val="00D3784F"/>
    <w:rsid w:val="00D37BEF"/>
    <w:rsid w:val="00D40261"/>
    <w:rsid w:val="00D40389"/>
    <w:rsid w:val="00D40F31"/>
    <w:rsid w:val="00D4180F"/>
    <w:rsid w:val="00D42A4C"/>
    <w:rsid w:val="00D42F72"/>
    <w:rsid w:val="00D42FB1"/>
    <w:rsid w:val="00D442D6"/>
    <w:rsid w:val="00D44383"/>
    <w:rsid w:val="00D45F92"/>
    <w:rsid w:val="00D469C8"/>
    <w:rsid w:val="00D47642"/>
    <w:rsid w:val="00D47D0A"/>
    <w:rsid w:val="00D47E13"/>
    <w:rsid w:val="00D5147B"/>
    <w:rsid w:val="00D51814"/>
    <w:rsid w:val="00D5205C"/>
    <w:rsid w:val="00D52456"/>
    <w:rsid w:val="00D52B41"/>
    <w:rsid w:val="00D52F64"/>
    <w:rsid w:val="00D534D1"/>
    <w:rsid w:val="00D538D1"/>
    <w:rsid w:val="00D539FE"/>
    <w:rsid w:val="00D53E8A"/>
    <w:rsid w:val="00D546C2"/>
    <w:rsid w:val="00D546CC"/>
    <w:rsid w:val="00D54FAD"/>
    <w:rsid w:val="00D55631"/>
    <w:rsid w:val="00D56DCA"/>
    <w:rsid w:val="00D6002C"/>
    <w:rsid w:val="00D60245"/>
    <w:rsid w:val="00D61471"/>
    <w:rsid w:val="00D61BF5"/>
    <w:rsid w:val="00D61DF8"/>
    <w:rsid w:val="00D61F06"/>
    <w:rsid w:val="00D623D2"/>
    <w:rsid w:val="00D628F7"/>
    <w:rsid w:val="00D63B17"/>
    <w:rsid w:val="00D6403E"/>
    <w:rsid w:val="00D64BB8"/>
    <w:rsid w:val="00D64E18"/>
    <w:rsid w:val="00D65A2D"/>
    <w:rsid w:val="00D705B7"/>
    <w:rsid w:val="00D70C7E"/>
    <w:rsid w:val="00D716BC"/>
    <w:rsid w:val="00D71766"/>
    <w:rsid w:val="00D71A4F"/>
    <w:rsid w:val="00D72878"/>
    <w:rsid w:val="00D72EED"/>
    <w:rsid w:val="00D736BA"/>
    <w:rsid w:val="00D742F0"/>
    <w:rsid w:val="00D7493B"/>
    <w:rsid w:val="00D75369"/>
    <w:rsid w:val="00D754B4"/>
    <w:rsid w:val="00D76092"/>
    <w:rsid w:val="00D76C9F"/>
    <w:rsid w:val="00D77290"/>
    <w:rsid w:val="00D77779"/>
    <w:rsid w:val="00D77CAC"/>
    <w:rsid w:val="00D77FDC"/>
    <w:rsid w:val="00D80E57"/>
    <w:rsid w:val="00D8140D"/>
    <w:rsid w:val="00D827E6"/>
    <w:rsid w:val="00D8280F"/>
    <w:rsid w:val="00D82C37"/>
    <w:rsid w:val="00D8305F"/>
    <w:rsid w:val="00D8479A"/>
    <w:rsid w:val="00D84966"/>
    <w:rsid w:val="00D852DD"/>
    <w:rsid w:val="00D8561B"/>
    <w:rsid w:val="00D866F2"/>
    <w:rsid w:val="00D90137"/>
    <w:rsid w:val="00D90148"/>
    <w:rsid w:val="00D9125C"/>
    <w:rsid w:val="00D928F9"/>
    <w:rsid w:val="00D92F30"/>
    <w:rsid w:val="00D94509"/>
    <w:rsid w:val="00D947D9"/>
    <w:rsid w:val="00D95290"/>
    <w:rsid w:val="00D96251"/>
    <w:rsid w:val="00D96290"/>
    <w:rsid w:val="00D96545"/>
    <w:rsid w:val="00D96610"/>
    <w:rsid w:val="00D968EB"/>
    <w:rsid w:val="00D97096"/>
    <w:rsid w:val="00D97D53"/>
    <w:rsid w:val="00DA0694"/>
    <w:rsid w:val="00DA0D37"/>
    <w:rsid w:val="00DA0D98"/>
    <w:rsid w:val="00DA207E"/>
    <w:rsid w:val="00DA233C"/>
    <w:rsid w:val="00DA2578"/>
    <w:rsid w:val="00DA3562"/>
    <w:rsid w:val="00DA41E7"/>
    <w:rsid w:val="00DA423B"/>
    <w:rsid w:val="00DA46C6"/>
    <w:rsid w:val="00DA4801"/>
    <w:rsid w:val="00DA4ABA"/>
    <w:rsid w:val="00DA51D7"/>
    <w:rsid w:val="00DA5B13"/>
    <w:rsid w:val="00DA5C63"/>
    <w:rsid w:val="00DA5FC9"/>
    <w:rsid w:val="00DA6197"/>
    <w:rsid w:val="00DA67CA"/>
    <w:rsid w:val="00DA6F03"/>
    <w:rsid w:val="00DA7045"/>
    <w:rsid w:val="00DA7B72"/>
    <w:rsid w:val="00DB0E4E"/>
    <w:rsid w:val="00DB1554"/>
    <w:rsid w:val="00DB1E08"/>
    <w:rsid w:val="00DB3050"/>
    <w:rsid w:val="00DB396D"/>
    <w:rsid w:val="00DB3AEE"/>
    <w:rsid w:val="00DB4A36"/>
    <w:rsid w:val="00DB4AB4"/>
    <w:rsid w:val="00DB4CC3"/>
    <w:rsid w:val="00DB565A"/>
    <w:rsid w:val="00DB56C5"/>
    <w:rsid w:val="00DB6AD8"/>
    <w:rsid w:val="00DB707B"/>
    <w:rsid w:val="00DB717D"/>
    <w:rsid w:val="00DB71CA"/>
    <w:rsid w:val="00DB74E3"/>
    <w:rsid w:val="00DB7EE3"/>
    <w:rsid w:val="00DC0692"/>
    <w:rsid w:val="00DC0822"/>
    <w:rsid w:val="00DC0B12"/>
    <w:rsid w:val="00DC1C3E"/>
    <w:rsid w:val="00DC1EEA"/>
    <w:rsid w:val="00DC25E6"/>
    <w:rsid w:val="00DC2B49"/>
    <w:rsid w:val="00DC2CCE"/>
    <w:rsid w:val="00DC2EB8"/>
    <w:rsid w:val="00DC3CBA"/>
    <w:rsid w:val="00DC46C9"/>
    <w:rsid w:val="00DC4AA8"/>
    <w:rsid w:val="00DC61A4"/>
    <w:rsid w:val="00DC6CED"/>
    <w:rsid w:val="00DC6E77"/>
    <w:rsid w:val="00DC7A55"/>
    <w:rsid w:val="00DD0EED"/>
    <w:rsid w:val="00DD1A78"/>
    <w:rsid w:val="00DD1DD9"/>
    <w:rsid w:val="00DD2B0A"/>
    <w:rsid w:val="00DD2C97"/>
    <w:rsid w:val="00DD3ED6"/>
    <w:rsid w:val="00DD47BE"/>
    <w:rsid w:val="00DD4EE5"/>
    <w:rsid w:val="00DD5034"/>
    <w:rsid w:val="00DD5726"/>
    <w:rsid w:val="00DD6B44"/>
    <w:rsid w:val="00DD7630"/>
    <w:rsid w:val="00DE160F"/>
    <w:rsid w:val="00DE1A34"/>
    <w:rsid w:val="00DE1B18"/>
    <w:rsid w:val="00DE1E60"/>
    <w:rsid w:val="00DE23BB"/>
    <w:rsid w:val="00DE4E08"/>
    <w:rsid w:val="00DE4E1E"/>
    <w:rsid w:val="00DE572A"/>
    <w:rsid w:val="00DE68B1"/>
    <w:rsid w:val="00DE72EA"/>
    <w:rsid w:val="00DE7752"/>
    <w:rsid w:val="00DE7E92"/>
    <w:rsid w:val="00DF00B8"/>
    <w:rsid w:val="00DF0455"/>
    <w:rsid w:val="00DF11F3"/>
    <w:rsid w:val="00DF1968"/>
    <w:rsid w:val="00DF2A4D"/>
    <w:rsid w:val="00DF30A2"/>
    <w:rsid w:val="00DF3F6C"/>
    <w:rsid w:val="00DF486F"/>
    <w:rsid w:val="00DF494A"/>
    <w:rsid w:val="00DF4BF5"/>
    <w:rsid w:val="00DF5589"/>
    <w:rsid w:val="00DF5CA0"/>
    <w:rsid w:val="00DF653A"/>
    <w:rsid w:val="00DF6A23"/>
    <w:rsid w:val="00DF774C"/>
    <w:rsid w:val="00E00108"/>
    <w:rsid w:val="00E003A5"/>
    <w:rsid w:val="00E0043A"/>
    <w:rsid w:val="00E00C90"/>
    <w:rsid w:val="00E01B0B"/>
    <w:rsid w:val="00E02944"/>
    <w:rsid w:val="00E03B98"/>
    <w:rsid w:val="00E06C56"/>
    <w:rsid w:val="00E12E4F"/>
    <w:rsid w:val="00E130E1"/>
    <w:rsid w:val="00E13906"/>
    <w:rsid w:val="00E15085"/>
    <w:rsid w:val="00E15B63"/>
    <w:rsid w:val="00E15EA6"/>
    <w:rsid w:val="00E16EC1"/>
    <w:rsid w:val="00E17BEF"/>
    <w:rsid w:val="00E2092C"/>
    <w:rsid w:val="00E20AE1"/>
    <w:rsid w:val="00E20EC9"/>
    <w:rsid w:val="00E211FB"/>
    <w:rsid w:val="00E21AA5"/>
    <w:rsid w:val="00E21EEF"/>
    <w:rsid w:val="00E22387"/>
    <w:rsid w:val="00E223D6"/>
    <w:rsid w:val="00E225CF"/>
    <w:rsid w:val="00E22AF7"/>
    <w:rsid w:val="00E22FF4"/>
    <w:rsid w:val="00E23DC4"/>
    <w:rsid w:val="00E242CB"/>
    <w:rsid w:val="00E24500"/>
    <w:rsid w:val="00E24911"/>
    <w:rsid w:val="00E24C36"/>
    <w:rsid w:val="00E256A9"/>
    <w:rsid w:val="00E257F4"/>
    <w:rsid w:val="00E25D2E"/>
    <w:rsid w:val="00E25DDE"/>
    <w:rsid w:val="00E2701F"/>
    <w:rsid w:val="00E27127"/>
    <w:rsid w:val="00E27338"/>
    <w:rsid w:val="00E275D1"/>
    <w:rsid w:val="00E27A20"/>
    <w:rsid w:val="00E301E0"/>
    <w:rsid w:val="00E314AC"/>
    <w:rsid w:val="00E31D7E"/>
    <w:rsid w:val="00E336BB"/>
    <w:rsid w:val="00E3464A"/>
    <w:rsid w:val="00E34717"/>
    <w:rsid w:val="00E34EDE"/>
    <w:rsid w:val="00E36497"/>
    <w:rsid w:val="00E3671C"/>
    <w:rsid w:val="00E370AC"/>
    <w:rsid w:val="00E37488"/>
    <w:rsid w:val="00E4068C"/>
    <w:rsid w:val="00E40DE1"/>
    <w:rsid w:val="00E41081"/>
    <w:rsid w:val="00E413B4"/>
    <w:rsid w:val="00E41F09"/>
    <w:rsid w:val="00E420EF"/>
    <w:rsid w:val="00E424B1"/>
    <w:rsid w:val="00E42C6D"/>
    <w:rsid w:val="00E430AE"/>
    <w:rsid w:val="00E4310D"/>
    <w:rsid w:val="00E440A7"/>
    <w:rsid w:val="00E44FFA"/>
    <w:rsid w:val="00E45620"/>
    <w:rsid w:val="00E45685"/>
    <w:rsid w:val="00E4572A"/>
    <w:rsid w:val="00E45C53"/>
    <w:rsid w:val="00E45F2F"/>
    <w:rsid w:val="00E47A1B"/>
    <w:rsid w:val="00E5047C"/>
    <w:rsid w:val="00E507D8"/>
    <w:rsid w:val="00E51F8F"/>
    <w:rsid w:val="00E52F1A"/>
    <w:rsid w:val="00E56640"/>
    <w:rsid w:val="00E567FB"/>
    <w:rsid w:val="00E5687D"/>
    <w:rsid w:val="00E56A37"/>
    <w:rsid w:val="00E56B67"/>
    <w:rsid w:val="00E56BD2"/>
    <w:rsid w:val="00E57F74"/>
    <w:rsid w:val="00E6034D"/>
    <w:rsid w:val="00E60BD7"/>
    <w:rsid w:val="00E60DD8"/>
    <w:rsid w:val="00E6100A"/>
    <w:rsid w:val="00E6115F"/>
    <w:rsid w:val="00E61F39"/>
    <w:rsid w:val="00E61FBB"/>
    <w:rsid w:val="00E649FE"/>
    <w:rsid w:val="00E65287"/>
    <w:rsid w:val="00E65C71"/>
    <w:rsid w:val="00E65D06"/>
    <w:rsid w:val="00E66503"/>
    <w:rsid w:val="00E66769"/>
    <w:rsid w:val="00E66829"/>
    <w:rsid w:val="00E66853"/>
    <w:rsid w:val="00E6720D"/>
    <w:rsid w:val="00E679C3"/>
    <w:rsid w:val="00E67E97"/>
    <w:rsid w:val="00E702E5"/>
    <w:rsid w:val="00E7171E"/>
    <w:rsid w:val="00E71BA5"/>
    <w:rsid w:val="00E71E69"/>
    <w:rsid w:val="00E725D1"/>
    <w:rsid w:val="00E72C7B"/>
    <w:rsid w:val="00E747CB"/>
    <w:rsid w:val="00E75746"/>
    <w:rsid w:val="00E75E8C"/>
    <w:rsid w:val="00E76507"/>
    <w:rsid w:val="00E765E4"/>
    <w:rsid w:val="00E76C03"/>
    <w:rsid w:val="00E772CA"/>
    <w:rsid w:val="00E809A4"/>
    <w:rsid w:val="00E81487"/>
    <w:rsid w:val="00E819FF"/>
    <w:rsid w:val="00E82917"/>
    <w:rsid w:val="00E82955"/>
    <w:rsid w:val="00E84430"/>
    <w:rsid w:val="00E84FD4"/>
    <w:rsid w:val="00E8518B"/>
    <w:rsid w:val="00E853DE"/>
    <w:rsid w:val="00E857DA"/>
    <w:rsid w:val="00E8593E"/>
    <w:rsid w:val="00E85AD4"/>
    <w:rsid w:val="00E85CAF"/>
    <w:rsid w:val="00E86153"/>
    <w:rsid w:val="00E86176"/>
    <w:rsid w:val="00E866FC"/>
    <w:rsid w:val="00E86F1A"/>
    <w:rsid w:val="00E87398"/>
    <w:rsid w:val="00E873BF"/>
    <w:rsid w:val="00E87648"/>
    <w:rsid w:val="00E87794"/>
    <w:rsid w:val="00E904E6"/>
    <w:rsid w:val="00E90914"/>
    <w:rsid w:val="00E9161C"/>
    <w:rsid w:val="00E918D9"/>
    <w:rsid w:val="00E923A0"/>
    <w:rsid w:val="00E92699"/>
    <w:rsid w:val="00E92925"/>
    <w:rsid w:val="00E9299A"/>
    <w:rsid w:val="00E9345D"/>
    <w:rsid w:val="00E95B25"/>
    <w:rsid w:val="00E96CC1"/>
    <w:rsid w:val="00E9772D"/>
    <w:rsid w:val="00EA1AAB"/>
    <w:rsid w:val="00EA1C4E"/>
    <w:rsid w:val="00EA24FF"/>
    <w:rsid w:val="00EA3001"/>
    <w:rsid w:val="00EA3D86"/>
    <w:rsid w:val="00EA4595"/>
    <w:rsid w:val="00EA5554"/>
    <w:rsid w:val="00EA57E6"/>
    <w:rsid w:val="00EB02CD"/>
    <w:rsid w:val="00EB0798"/>
    <w:rsid w:val="00EB177A"/>
    <w:rsid w:val="00EB1824"/>
    <w:rsid w:val="00EB1962"/>
    <w:rsid w:val="00EB1F15"/>
    <w:rsid w:val="00EB255D"/>
    <w:rsid w:val="00EB3330"/>
    <w:rsid w:val="00EB363B"/>
    <w:rsid w:val="00EB3940"/>
    <w:rsid w:val="00EB3F0E"/>
    <w:rsid w:val="00EB498B"/>
    <w:rsid w:val="00EB6666"/>
    <w:rsid w:val="00EB7E92"/>
    <w:rsid w:val="00EB7F44"/>
    <w:rsid w:val="00EC05A3"/>
    <w:rsid w:val="00EC35E8"/>
    <w:rsid w:val="00EC3CB5"/>
    <w:rsid w:val="00EC3CEE"/>
    <w:rsid w:val="00EC5A2D"/>
    <w:rsid w:val="00EC5E4A"/>
    <w:rsid w:val="00EC7149"/>
    <w:rsid w:val="00EC730B"/>
    <w:rsid w:val="00ED09C1"/>
    <w:rsid w:val="00ED3118"/>
    <w:rsid w:val="00ED3302"/>
    <w:rsid w:val="00ED337D"/>
    <w:rsid w:val="00ED35A3"/>
    <w:rsid w:val="00ED3A4E"/>
    <w:rsid w:val="00ED4060"/>
    <w:rsid w:val="00ED410A"/>
    <w:rsid w:val="00ED502E"/>
    <w:rsid w:val="00ED5550"/>
    <w:rsid w:val="00ED5CFD"/>
    <w:rsid w:val="00ED5FFC"/>
    <w:rsid w:val="00ED69F7"/>
    <w:rsid w:val="00ED72B1"/>
    <w:rsid w:val="00ED7BB7"/>
    <w:rsid w:val="00ED7E6C"/>
    <w:rsid w:val="00EE012A"/>
    <w:rsid w:val="00EE04EA"/>
    <w:rsid w:val="00EE078B"/>
    <w:rsid w:val="00EE1591"/>
    <w:rsid w:val="00EE1C45"/>
    <w:rsid w:val="00EE1C49"/>
    <w:rsid w:val="00EE288C"/>
    <w:rsid w:val="00EE310C"/>
    <w:rsid w:val="00EE36A7"/>
    <w:rsid w:val="00EE3A15"/>
    <w:rsid w:val="00EE406B"/>
    <w:rsid w:val="00EE4625"/>
    <w:rsid w:val="00EE484F"/>
    <w:rsid w:val="00EE4ACE"/>
    <w:rsid w:val="00EE553E"/>
    <w:rsid w:val="00EE571E"/>
    <w:rsid w:val="00EE5782"/>
    <w:rsid w:val="00EE694B"/>
    <w:rsid w:val="00EE6F97"/>
    <w:rsid w:val="00EE7459"/>
    <w:rsid w:val="00EE7D81"/>
    <w:rsid w:val="00EE7E65"/>
    <w:rsid w:val="00EF005B"/>
    <w:rsid w:val="00EF0808"/>
    <w:rsid w:val="00EF0AD1"/>
    <w:rsid w:val="00EF16AF"/>
    <w:rsid w:val="00EF1CE8"/>
    <w:rsid w:val="00EF25F4"/>
    <w:rsid w:val="00EF2955"/>
    <w:rsid w:val="00EF2FEA"/>
    <w:rsid w:val="00EF30C0"/>
    <w:rsid w:val="00EF3606"/>
    <w:rsid w:val="00EF37DC"/>
    <w:rsid w:val="00EF46D8"/>
    <w:rsid w:val="00EF4952"/>
    <w:rsid w:val="00EF4958"/>
    <w:rsid w:val="00EF53BA"/>
    <w:rsid w:val="00EF5B98"/>
    <w:rsid w:val="00EF64B1"/>
    <w:rsid w:val="00EF6836"/>
    <w:rsid w:val="00EF6EAF"/>
    <w:rsid w:val="00EF7303"/>
    <w:rsid w:val="00EF79A7"/>
    <w:rsid w:val="00EF7B45"/>
    <w:rsid w:val="00F0128C"/>
    <w:rsid w:val="00F0156C"/>
    <w:rsid w:val="00F01679"/>
    <w:rsid w:val="00F01C01"/>
    <w:rsid w:val="00F03130"/>
    <w:rsid w:val="00F040FB"/>
    <w:rsid w:val="00F04C52"/>
    <w:rsid w:val="00F04EA9"/>
    <w:rsid w:val="00F07001"/>
    <w:rsid w:val="00F07343"/>
    <w:rsid w:val="00F0735A"/>
    <w:rsid w:val="00F073CA"/>
    <w:rsid w:val="00F07912"/>
    <w:rsid w:val="00F07A57"/>
    <w:rsid w:val="00F07CF4"/>
    <w:rsid w:val="00F07FCB"/>
    <w:rsid w:val="00F10DC8"/>
    <w:rsid w:val="00F1218A"/>
    <w:rsid w:val="00F12E87"/>
    <w:rsid w:val="00F12FA1"/>
    <w:rsid w:val="00F13614"/>
    <w:rsid w:val="00F13AB6"/>
    <w:rsid w:val="00F13AC6"/>
    <w:rsid w:val="00F13BFF"/>
    <w:rsid w:val="00F140C3"/>
    <w:rsid w:val="00F141B4"/>
    <w:rsid w:val="00F141D0"/>
    <w:rsid w:val="00F14351"/>
    <w:rsid w:val="00F1642F"/>
    <w:rsid w:val="00F16A20"/>
    <w:rsid w:val="00F16BDC"/>
    <w:rsid w:val="00F17240"/>
    <w:rsid w:val="00F17A76"/>
    <w:rsid w:val="00F217AB"/>
    <w:rsid w:val="00F21D7A"/>
    <w:rsid w:val="00F222D5"/>
    <w:rsid w:val="00F226C8"/>
    <w:rsid w:val="00F22BF9"/>
    <w:rsid w:val="00F2368C"/>
    <w:rsid w:val="00F23C50"/>
    <w:rsid w:val="00F24723"/>
    <w:rsid w:val="00F255E3"/>
    <w:rsid w:val="00F26B8E"/>
    <w:rsid w:val="00F277C9"/>
    <w:rsid w:val="00F31441"/>
    <w:rsid w:val="00F318DD"/>
    <w:rsid w:val="00F322F1"/>
    <w:rsid w:val="00F32357"/>
    <w:rsid w:val="00F32901"/>
    <w:rsid w:val="00F3399E"/>
    <w:rsid w:val="00F36737"/>
    <w:rsid w:val="00F40A10"/>
    <w:rsid w:val="00F40AAA"/>
    <w:rsid w:val="00F41354"/>
    <w:rsid w:val="00F41B4D"/>
    <w:rsid w:val="00F41C64"/>
    <w:rsid w:val="00F42631"/>
    <w:rsid w:val="00F43577"/>
    <w:rsid w:val="00F438F6"/>
    <w:rsid w:val="00F449F1"/>
    <w:rsid w:val="00F46BFF"/>
    <w:rsid w:val="00F46D89"/>
    <w:rsid w:val="00F475B6"/>
    <w:rsid w:val="00F47AF0"/>
    <w:rsid w:val="00F50033"/>
    <w:rsid w:val="00F514FD"/>
    <w:rsid w:val="00F522CB"/>
    <w:rsid w:val="00F54B5A"/>
    <w:rsid w:val="00F54E07"/>
    <w:rsid w:val="00F551D2"/>
    <w:rsid w:val="00F552E6"/>
    <w:rsid w:val="00F55698"/>
    <w:rsid w:val="00F55DB7"/>
    <w:rsid w:val="00F5692D"/>
    <w:rsid w:val="00F60254"/>
    <w:rsid w:val="00F60C6C"/>
    <w:rsid w:val="00F6190F"/>
    <w:rsid w:val="00F63796"/>
    <w:rsid w:val="00F63A70"/>
    <w:rsid w:val="00F63ED3"/>
    <w:rsid w:val="00F64A46"/>
    <w:rsid w:val="00F6516E"/>
    <w:rsid w:val="00F65615"/>
    <w:rsid w:val="00F65D2B"/>
    <w:rsid w:val="00F66767"/>
    <w:rsid w:val="00F678BC"/>
    <w:rsid w:val="00F67AD7"/>
    <w:rsid w:val="00F70432"/>
    <w:rsid w:val="00F70554"/>
    <w:rsid w:val="00F709D2"/>
    <w:rsid w:val="00F70AD1"/>
    <w:rsid w:val="00F70D8B"/>
    <w:rsid w:val="00F7151D"/>
    <w:rsid w:val="00F71B5B"/>
    <w:rsid w:val="00F71C7C"/>
    <w:rsid w:val="00F72561"/>
    <w:rsid w:val="00F72FD9"/>
    <w:rsid w:val="00F749D8"/>
    <w:rsid w:val="00F75121"/>
    <w:rsid w:val="00F7585F"/>
    <w:rsid w:val="00F763CB"/>
    <w:rsid w:val="00F764C6"/>
    <w:rsid w:val="00F777B6"/>
    <w:rsid w:val="00F77894"/>
    <w:rsid w:val="00F77CA2"/>
    <w:rsid w:val="00F806C4"/>
    <w:rsid w:val="00F813D5"/>
    <w:rsid w:val="00F82D7C"/>
    <w:rsid w:val="00F834D7"/>
    <w:rsid w:val="00F83D60"/>
    <w:rsid w:val="00F844D7"/>
    <w:rsid w:val="00F84FF3"/>
    <w:rsid w:val="00F854F6"/>
    <w:rsid w:val="00F858A1"/>
    <w:rsid w:val="00F8611F"/>
    <w:rsid w:val="00F868AB"/>
    <w:rsid w:val="00F86C7A"/>
    <w:rsid w:val="00F90404"/>
    <w:rsid w:val="00F90D73"/>
    <w:rsid w:val="00F90E0A"/>
    <w:rsid w:val="00F91AE9"/>
    <w:rsid w:val="00F92189"/>
    <w:rsid w:val="00F9280E"/>
    <w:rsid w:val="00F92CD4"/>
    <w:rsid w:val="00F93BB6"/>
    <w:rsid w:val="00F93F22"/>
    <w:rsid w:val="00F93F32"/>
    <w:rsid w:val="00F943E4"/>
    <w:rsid w:val="00F94FA3"/>
    <w:rsid w:val="00F95BA3"/>
    <w:rsid w:val="00F97575"/>
    <w:rsid w:val="00F97A2D"/>
    <w:rsid w:val="00FA00DF"/>
    <w:rsid w:val="00FA10A0"/>
    <w:rsid w:val="00FA1201"/>
    <w:rsid w:val="00FA1270"/>
    <w:rsid w:val="00FA151C"/>
    <w:rsid w:val="00FA1575"/>
    <w:rsid w:val="00FA21B5"/>
    <w:rsid w:val="00FA25CA"/>
    <w:rsid w:val="00FA5B5C"/>
    <w:rsid w:val="00FA62D5"/>
    <w:rsid w:val="00FA6443"/>
    <w:rsid w:val="00FA6872"/>
    <w:rsid w:val="00FA6E06"/>
    <w:rsid w:val="00FA6E15"/>
    <w:rsid w:val="00FB10D2"/>
    <w:rsid w:val="00FB1104"/>
    <w:rsid w:val="00FB16AB"/>
    <w:rsid w:val="00FB1A88"/>
    <w:rsid w:val="00FB2B79"/>
    <w:rsid w:val="00FB3CDC"/>
    <w:rsid w:val="00FB3F66"/>
    <w:rsid w:val="00FB3F67"/>
    <w:rsid w:val="00FB4114"/>
    <w:rsid w:val="00FB60DF"/>
    <w:rsid w:val="00FB6857"/>
    <w:rsid w:val="00FB7054"/>
    <w:rsid w:val="00FB7627"/>
    <w:rsid w:val="00FB7628"/>
    <w:rsid w:val="00FC099C"/>
    <w:rsid w:val="00FC2792"/>
    <w:rsid w:val="00FC3122"/>
    <w:rsid w:val="00FC3F45"/>
    <w:rsid w:val="00FC4380"/>
    <w:rsid w:val="00FC49B1"/>
    <w:rsid w:val="00FC49DA"/>
    <w:rsid w:val="00FC5D45"/>
    <w:rsid w:val="00FC6441"/>
    <w:rsid w:val="00FC6689"/>
    <w:rsid w:val="00FC6DD7"/>
    <w:rsid w:val="00FC78BA"/>
    <w:rsid w:val="00FD008B"/>
    <w:rsid w:val="00FD0268"/>
    <w:rsid w:val="00FD03BD"/>
    <w:rsid w:val="00FD0F2C"/>
    <w:rsid w:val="00FD13D7"/>
    <w:rsid w:val="00FD22C1"/>
    <w:rsid w:val="00FD2683"/>
    <w:rsid w:val="00FD280A"/>
    <w:rsid w:val="00FD351D"/>
    <w:rsid w:val="00FD3CB3"/>
    <w:rsid w:val="00FD408C"/>
    <w:rsid w:val="00FD45BE"/>
    <w:rsid w:val="00FD4960"/>
    <w:rsid w:val="00FD650A"/>
    <w:rsid w:val="00FD69CB"/>
    <w:rsid w:val="00FD6D6F"/>
    <w:rsid w:val="00FD6FA9"/>
    <w:rsid w:val="00FE0A90"/>
    <w:rsid w:val="00FE170C"/>
    <w:rsid w:val="00FE18B0"/>
    <w:rsid w:val="00FE20CD"/>
    <w:rsid w:val="00FE26F8"/>
    <w:rsid w:val="00FE3039"/>
    <w:rsid w:val="00FE315E"/>
    <w:rsid w:val="00FE36C5"/>
    <w:rsid w:val="00FE386B"/>
    <w:rsid w:val="00FE4CF9"/>
    <w:rsid w:val="00FE4F94"/>
    <w:rsid w:val="00FE5A0C"/>
    <w:rsid w:val="00FE5BE1"/>
    <w:rsid w:val="00FE627E"/>
    <w:rsid w:val="00FE6C2B"/>
    <w:rsid w:val="00FE6CDA"/>
    <w:rsid w:val="00FE7371"/>
    <w:rsid w:val="00FF0471"/>
    <w:rsid w:val="00FF1943"/>
    <w:rsid w:val="00FF19FE"/>
    <w:rsid w:val="00FF25AA"/>
    <w:rsid w:val="00FF3C6E"/>
    <w:rsid w:val="00FF3EBC"/>
    <w:rsid w:val="00FF42D2"/>
    <w:rsid w:val="00FF49AE"/>
    <w:rsid w:val="00FF4CE7"/>
    <w:rsid w:val="00FF56F6"/>
    <w:rsid w:val="00FF56F9"/>
    <w:rsid w:val="00FF7E3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727176B"/>
  <w15:docId w15:val="{EE8FCBFE-3C4A-4461-BAF1-BE7C81EE01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21E0"/>
    <w:pPr>
      <w:spacing w:before="60" w:after="60" w:line="120" w:lineRule="atLeast"/>
    </w:pPr>
    <w:rPr>
      <w:rFonts w:ascii="Candara" w:hAnsi="Candara"/>
      <w:sz w:val="24"/>
    </w:rPr>
  </w:style>
  <w:style w:type="paragraph" w:styleId="Heading1">
    <w:name w:val="heading 1"/>
    <w:basedOn w:val="Normal"/>
    <w:next w:val="Normal"/>
    <w:link w:val="Heading1Char"/>
    <w:uiPriority w:val="9"/>
    <w:qFormat/>
    <w:rsid w:val="00007620"/>
    <w:pPr>
      <w:keepNext/>
      <w:keepLines/>
      <w:spacing w:before="120" w:line="240" w:lineRule="atLeast"/>
      <w:outlineLvl w:val="0"/>
    </w:pPr>
    <w:rPr>
      <w:rFonts w:eastAsiaTheme="majorEastAsia" w:cstheme="majorBidi"/>
      <w:b/>
      <w:sz w:val="44"/>
      <w:szCs w:val="32"/>
    </w:rPr>
  </w:style>
  <w:style w:type="paragraph" w:styleId="Heading2">
    <w:name w:val="heading 2"/>
    <w:basedOn w:val="Normal"/>
    <w:next w:val="Normal2"/>
    <w:link w:val="Heading2Char"/>
    <w:uiPriority w:val="9"/>
    <w:unhideWhenUsed/>
    <w:qFormat/>
    <w:rsid w:val="00DA0D98"/>
    <w:pPr>
      <w:keepNext/>
      <w:keepLines/>
      <w:spacing w:before="160" w:line="240" w:lineRule="atLeast"/>
      <w:ind w:left="288"/>
      <w:outlineLvl w:val="1"/>
    </w:pPr>
    <w:rPr>
      <w:rFonts w:eastAsiaTheme="majorEastAsia" w:cstheme="majorBidi"/>
      <w:b/>
      <w:sz w:val="40"/>
      <w:szCs w:val="26"/>
    </w:rPr>
  </w:style>
  <w:style w:type="paragraph" w:styleId="Heading3">
    <w:name w:val="heading 3"/>
    <w:basedOn w:val="Normal"/>
    <w:next w:val="Normal3"/>
    <w:link w:val="Heading3Char"/>
    <w:uiPriority w:val="9"/>
    <w:unhideWhenUsed/>
    <w:qFormat/>
    <w:rsid w:val="00BA6AE3"/>
    <w:pPr>
      <w:keepNext/>
      <w:keepLines/>
      <w:spacing w:before="120" w:line="240" w:lineRule="atLeast"/>
      <w:ind w:left="576"/>
      <w:outlineLvl w:val="2"/>
    </w:pPr>
    <w:rPr>
      <w:rFonts w:eastAsiaTheme="majorEastAsia" w:cstheme="majorBidi"/>
      <w:b/>
      <w:sz w:val="36"/>
      <w:szCs w:val="24"/>
    </w:rPr>
  </w:style>
  <w:style w:type="paragraph" w:styleId="Heading4">
    <w:name w:val="heading 4"/>
    <w:basedOn w:val="Normal"/>
    <w:next w:val="Normal"/>
    <w:link w:val="Heading4Char"/>
    <w:uiPriority w:val="9"/>
    <w:unhideWhenUsed/>
    <w:qFormat/>
    <w:rsid w:val="00007620"/>
    <w:pPr>
      <w:keepNext/>
      <w:keepLines/>
      <w:spacing w:before="120" w:line="240" w:lineRule="atLeast"/>
      <w:outlineLvl w:val="3"/>
    </w:pPr>
    <w:rPr>
      <w:rFonts w:eastAsiaTheme="majorEastAsia" w:cstheme="majorBidi"/>
      <w:b/>
      <w:iCs/>
      <w:sz w:val="32"/>
    </w:rPr>
  </w:style>
  <w:style w:type="paragraph" w:styleId="Heading5">
    <w:name w:val="heading 5"/>
    <w:basedOn w:val="Normal"/>
    <w:next w:val="Normal"/>
    <w:link w:val="Heading5Char"/>
    <w:uiPriority w:val="9"/>
    <w:unhideWhenUsed/>
    <w:qFormat/>
    <w:rsid w:val="00007620"/>
    <w:pPr>
      <w:keepNext/>
      <w:keepLines/>
      <w:spacing w:before="120" w:line="240" w:lineRule="atLeast"/>
      <w:outlineLvl w:val="4"/>
    </w:pPr>
    <w:rPr>
      <w:rFonts w:eastAsiaTheme="majorEastAsia" w:cstheme="majorBidi"/>
      <w:b/>
      <w:sz w:val="28"/>
    </w:rPr>
  </w:style>
  <w:style w:type="paragraph" w:styleId="Heading6">
    <w:name w:val="heading 6"/>
    <w:basedOn w:val="Normal"/>
    <w:next w:val="Normal"/>
    <w:link w:val="Heading6Char"/>
    <w:uiPriority w:val="9"/>
    <w:unhideWhenUsed/>
    <w:qFormat/>
    <w:rsid w:val="00465A99"/>
    <w:pPr>
      <w:keepNext/>
      <w:keepLines/>
      <w:spacing w:before="120" w:line="240" w:lineRule="atLeast"/>
      <w:outlineLvl w:val="5"/>
    </w:pPr>
    <w:rPr>
      <w:rFonts w:eastAsiaTheme="majorEastAsia" w:cstheme="majorBidi"/>
      <w: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07620"/>
    <w:rPr>
      <w:rFonts w:ascii="Candara" w:eastAsiaTheme="majorEastAsia" w:hAnsi="Candara" w:cstheme="majorBidi"/>
      <w:b/>
      <w:sz w:val="44"/>
      <w:szCs w:val="32"/>
    </w:rPr>
  </w:style>
  <w:style w:type="character" w:customStyle="1" w:styleId="Heading2Char">
    <w:name w:val="Heading 2 Char"/>
    <w:basedOn w:val="DefaultParagraphFont"/>
    <w:link w:val="Heading2"/>
    <w:uiPriority w:val="9"/>
    <w:rsid w:val="00DA0D98"/>
    <w:rPr>
      <w:rFonts w:ascii="Candara" w:eastAsiaTheme="majorEastAsia" w:hAnsi="Candara" w:cstheme="majorBidi"/>
      <w:b/>
      <w:sz w:val="40"/>
      <w:szCs w:val="26"/>
    </w:rPr>
  </w:style>
  <w:style w:type="character" w:customStyle="1" w:styleId="Heading3Char">
    <w:name w:val="Heading 3 Char"/>
    <w:basedOn w:val="DefaultParagraphFont"/>
    <w:link w:val="Heading3"/>
    <w:uiPriority w:val="9"/>
    <w:rsid w:val="00BA6AE3"/>
    <w:rPr>
      <w:rFonts w:ascii="Candara" w:eastAsiaTheme="majorEastAsia" w:hAnsi="Candara" w:cstheme="majorBidi"/>
      <w:b/>
      <w:sz w:val="36"/>
      <w:szCs w:val="24"/>
    </w:rPr>
  </w:style>
  <w:style w:type="character" w:customStyle="1" w:styleId="Heading4Char">
    <w:name w:val="Heading 4 Char"/>
    <w:basedOn w:val="DefaultParagraphFont"/>
    <w:link w:val="Heading4"/>
    <w:uiPriority w:val="9"/>
    <w:rsid w:val="00007620"/>
    <w:rPr>
      <w:rFonts w:ascii="Candara" w:eastAsiaTheme="majorEastAsia" w:hAnsi="Candara" w:cstheme="majorBidi"/>
      <w:b/>
      <w:iCs/>
      <w:sz w:val="32"/>
    </w:rPr>
  </w:style>
  <w:style w:type="character" w:customStyle="1" w:styleId="Heading5Char">
    <w:name w:val="Heading 5 Char"/>
    <w:basedOn w:val="DefaultParagraphFont"/>
    <w:link w:val="Heading5"/>
    <w:uiPriority w:val="9"/>
    <w:rsid w:val="00007620"/>
    <w:rPr>
      <w:rFonts w:ascii="Candara" w:eastAsiaTheme="majorEastAsia" w:hAnsi="Candara" w:cstheme="majorBidi"/>
      <w:b/>
      <w:sz w:val="28"/>
    </w:rPr>
  </w:style>
  <w:style w:type="character" w:customStyle="1" w:styleId="Heading6Char">
    <w:name w:val="Heading 6 Char"/>
    <w:basedOn w:val="DefaultParagraphFont"/>
    <w:link w:val="Heading6"/>
    <w:uiPriority w:val="9"/>
    <w:rsid w:val="00465A99"/>
    <w:rPr>
      <w:rFonts w:ascii="Candara" w:eastAsiaTheme="majorEastAsia" w:hAnsi="Candara" w:cstheme="majorBidi"/>
      <w:b/>
      <w:sz w:val="24"/>
    </w:rPr>
  </w:style>
  <w:style w:type="paragraph" w:styleId="ListParagraph">
    <w:name w:val="List Paragraph"/>
    <w:basedOn w:val="Normal"/>
    <w:link w:val="ListParagraphChar"/>
    <w:uiPriority w:val="34"/>
    <w:rsid w:val="001521E0"/>
    <w:pPr>
      <w:ind w:left="1080"/>
      <w:contextualSpacing/>
    </w:pPr>
  </w:style>
  <w:style w:type="paragraph" w:styleId="Title">
    <w:name w:val="Title"/>
    <w:basedOn w:val="Normal"/>
    <w:next w:val="Normal"/>
    <w:link w:val="TitleChar"/>
    <w:uiPriority w:val="10"/>
    <w:qFormat/>
    <w:rsid w:val="009028F1"/>
    <w:pPr>
      <w:spacing w:before="0" w:after="0" w:line="240" w:lineRule="auto"/>
      <w:contextualSpacing/>
    </w:pPr>
    <w:rPr>
      <w:rFonts w:asciiTheme="majorHAnsi" w:eastAsiaTheme="majorEastAsia" w:hAnsiTheme="majorHAnsi" w:cstheme="majorBidi"/>
      <w:b/>
      <w:spacing w:val="-10"/>
      <w:kern w:val="28"/>
      <w:sz w:val="56"/>
      <w:szCs w:val="56"/>
    </w:rPr>
  </w:style>
  <w:style w:type="character" w:customStyle="1" w:styleId="TitleChar">
    <w:name w:val="Title Char"/>
    <w:basedOn w:val="DefaultParagraphFont"/>
    <w:link w:val="Title"/>
    <w:uiPriority w:val="10"/>
    <w:rsid w:val="009028F1"/>
    <w:rPr>
      <w:rFonts w:asciiTheme="majorHAnsi" w:eastAsiaTheme="majorEastAsia" w:hAnsiTheme="majorHAnsi" w:cstheme="majorBidi"/>
      <w:b/>
      <w:spacing w:val="-10"/>
      <w:kern w:val="28"/>
      <w:sz w:val="56"/>
      <w:szCs w:val="56"/>
    </w:rPr>
  </w:style>
  <w:style w:type="paragraph" w:styleId="NoSpacing">
    <w:name w:val="No Spacing"/>
    <w:link w:val="NoSpacingChar"/>
    <w:uiPriority w:val="1"/>
    <w:qFormat/>
    <w:rsid w:val="00A97F37"/>
    <w:pPr>
      <w:spacing w:after="0" w:line="240" w:lineRule="auto"/>
    </w:pPr>
    <w:rPr>
      <w:rFonts w:eastAsiaTheme="minorEastAsia"/>
    </w:rPr>
  </w:style>
  <w:style w:type="character" w:customStyle="1" w:styleId="NoSpacingChar">
    <w:name w:val="No Spacing Char"/>
    <w:basedOn w:val="DefaultParagraphFont"/>
    <w:link w:val="NoSpacing"/>
    <w:uiPriority w:val="1"/>
    <w:rsid w:val="00A97F37"/>
    <w:rPr>
      <w:rFonts w:eastAsiaTheme="minorEastAsia"/>
    </w:rPr>
  </w:style>
  <w:style w:type="paragraph" w:styleId="TOC1">
    <w:name w:val="toc 1"/>
    <w:basedOn w:val="Normal"/>
    <w:next w:val="Normal"/>
    <w:autoRedefine/>
    <w:uiPriority w:val="39"/>
    <w:unhideWhenUsed/>
    <w:rsid w:val="00114471"/>
    <w:pPr>
      <w:spacing w:after="100"/>
    </w:pPr>
  </w:style>
  <w:style w:type="paragraph" w:styleId="TOC2">
    <w:name w:val="toc 2"/>
    <w:basedOn w:val="Normal"/>
    <w:next w:val="Normal"/>
    <w:autoRedefine/>
    <w:uiPriority w:val="39"/>
    <w:unhideWhenUsed/>
    <w:rsid w:val="000C73C6"/>
    <w:pPr>
      <w:tabs>
        <w:tab w:val="right" w:leader="dot" w:pos="10502"/>
      </w:tabs>
      <w:spacing w:after="100"/>
    </w:pPr>
    <w:rPr>
      <w:b/>
      <w:bCs/>
      <w:noProof/>
      <w:color w:val="1F3864" w:themeColor="accent1" w:themeShade="80"/>
    </w:rPr>
  </w:style>
  <w:style w:type="paragraph" w:styleId="TOC3">
    <w:name w:val="toc 3"/>
    <w:basedOn w:val="Normal"/>
    <w:next w:val="Normal"/>
    <w:autoRedefine/>
    <w:uiPriority w:val="39"/>
    <w:unhideWhenUsed/>
    <w:rsid w:val="00BF0105"/>
    <w:pPr>
      <w:tabs>
        <w:tab w:val="left" w:pos="1320"/>
        <w:tab w:val="right" w:leader="dot" w:pos="10502"/>
      </w:tabs>
      <w:spacing w:after="100"/>
      <w:ind w:left="720"/>
      <w:pPrChange w:id="0" w:author="Joe Tornese" w:date="2023-08-24T11:49:00Z">
        <w:pPr>
          <w:tabs>
            <w:tab w:val="right" w:leader="dot" w:pos="10502"/>
          </w:tabs>
          <w:spacing w:before="60" w:after="100" w:line="120" w:lineRule="atLeast"/>
          <w:ind w:left="720"/>
        </w:pPr>
      </w:pPrChange>
    </w:pPr>
    <w:rPr>
      <w:rFonts w:eastAsiaTheme="minorEastAsia"/>
      <w:noProof/>
      <w:szCs w:val="24"/>
      <w:rPrChange w:id="0" w:author="Joe Tornese" w:date="2023-08-24T11:49:00Z">
        <w:rPr>
          <w:rFonts w:ascii="Candara" w:eastAsiaTheme="minorEastAsia" w:hAnsi="Candara" w:cstheme="minorBidi"/>
          <w:noProof/>
          <w:sz w:val="24"/>
          <w:szCs w:val="24"/>
          <w:lang w:val="en-US" w:eastAsia="en-US" w:bidi="ar-SA"/>
        </w:rPr>
      </w:rPrChange>
    </w:rPr>
  </w:style>
  <w:style w:type="character" w:styleId="Hyperlink">
    <w:name w:val="Hyperlink"/>
    <w:basedOn w:val="DefaultParagraphFont"/>
    <w:uiPriority w:val="99"/>
    <w:unhideWhenUsed/>
    <w:rsid w:val="00114471"/>
    <w:rPr>
      <w:color w:val="0563C1" w:themeColor="hyperlink"/>
      <w:u w:val="single"/>
    </w:rPr>
  </w:style>
  <w:style w:type="paragraph" w:customStyle="1" w:styleId="Normal2">
    <w:name w:val="Normal2"/>
    <w:basedOn w:val="Normal"/>
    <w:link w:val="Normal2Char"/>
    <w:qFormat/>
    <w:rsid w:val="00AB3433"/>
    <w:pPr>
      <w:spacing w:after="80" w:line="240" w:lineRule="atLeast"/>
      <w:ind w:left="288"/>
    </w:pPr>
  </w:style>
  <w:style w:type="character" w:styleId="UnresolvedMention">
    <w:name w:val="Unresolved Mention"/>
    <w:basedOn w:val="DefaultParagraphFont"/>
    <w:uiPriority w:val="99"/>
    <w:semiHidden/>
    <w:unhideWhenUsed/>
    <w:rsid w:val="00ED72B1"/>
    <w:rPr>
      <w:color w:val="605E5C"/>
      <w:shd w:val="clear" w:color="auto" w:fill="E1DFDD"/>
    </w:rPr>
  </w:style>
  <w:style w:type="character" w:styleId="FollowedHyperlink">
    <w:name w:val="FollowedHyperlink"/>
    <w:basedOn w:val="DefaultParagraphFont"/>
    <w:uiPriority w:val="99"/>
    <w:semiHidden/>
    <w:unhideWhenUsed/>
    <w:rsid w:val="00ED72B1"/>
    <w:rPr>
      <w:color w:val="954F72" w:themeColor="followedHyperlink"/>
      <w:u w:val="single"/>
    </w:rPr>
  </w:style>
  <w:style w:type="paragraph" w:customStyle="1" w:styleId="Normal3">
    <w:name w:val="Normal3"/>
    <w:basedOn w:val="Normal"/>
    <w:qFormat/>
    <w:rsid w:val="00BA6AE3"/>
    <w:pPr>
      <w:spacing w:before="120" w:line="240" w:lineRule="atLeast"/>
      <w:ind w:left="576"/>
    </w:pPr>
  </w:style>
  <w:style w:type="paragraph" w:styleId="TOC4">
    <w:name w:val="toc 4"/>
    <w:basedOn w:val="Normal"/>
    <w:next w:val="Normal"/>
    <w:autoRedefine/>
    <w:uiPriority w:val="39"/>
    <w:unhideWhenUsed/>
    <w:rsid w:val="00C10F44"/>
    <w:pPr>
      <w:spacing w:after="100"/>
      <w:ind w:left="720"/>
    </w:pPr>
  </w:style>
  <w:style w:type="character" w:styleId="CommentReference">
    <w:name w:val="annotation reference"/>
    <w:basedOn w:val="DefaultParagraphFont"/>
    <w:uiPriority w:val="99"/>
    <w:semiHidden/>
    <w:unhideWhenUsed/>
    <w:rsid w:val="00455A0D"/>
    <w:rPr>
      <w:sz w:val="16"/>
      <w:szCs w:val="16"/>
    </w:rPr>
  </w:style>
  <w:style w:type="paragraph" w:styleId="CommentText">
    <w:name w:val="annotation text"/>
    <w:basedOn w:val="Normal"/>
    <w:link w:val="CommentTextChar"/>
    <w:uiPriority w:val="99"/>
    <w:unhideWhenUsed/>
    <w:rsid w:val="00455A0D"/>
    <w:pPr>
      <w:spacing w:line="240" w:lineRule="auto"/>
    </w:pPr>
    <w:rPr>
      <w:sz w:val="20"/>
      <w:szCs w:val="20"/>
    </w:rPr>
  </w:style>
  <w:style w:type="character" w:customStyle="1" w:styleId="CommentTextChar">
    <w:name w:val="Comment Text Char"/>
    <w:basedOn w:val="DefaultParagraphFont"/>
    <w:link w:val="CommentText"/>
    <w:uiPriority w:val="99"/>
    <w:rsid w:val="00455A0D"/>
    <w:rPr>
      <w:rFonts w:ascii="Candara" w:hAnsi="Candara"/>
      <w:sz w:val="20"/>
      <w:szCs w:val="20"/>
    </w:rPr>
  </w:style>
  <w:style w:type="paragraph" w:styleId="CommentSubject">
    <w:name w:val="annotation subject"/>
    <w:basedOn w:val="CommentText"/>
    <w:next w:val="CommentText"/>
    <w:link w:val="CommentSubjectChar"/>
    <w:uiPriority w:val="99"/>
    <w:semiHidden/>
    <w:unhideWhenUsed/>
    <w:rsid w:val="00455A0D"/>
    <w:rPr>
      <w:b/>
      <w:bCs/>
    </w:rPr>
  </w:style>
  <w:style w:type="character" w:customStyle="1" w:styleId="CommentSubjectChar">
    <w:name w:val="Comment Subject Char"/>
    <w:basedOn w:val="CommentTextChar"/>
    <w:link w:val="CommentSubject"/>
    <w:uiPriority w:val="99"/>
    <w:semiHidden/>
    <w:rsid w:val="00455A0D"/>
    <w:rPr>
      <w:rFonts w:ascii="Candara" w:hAnsi="Candara"/>
      <w:b/>
      <w:bCs/>
      <w:sz w:val="20"/>
      <w:szCs w:val="20"/>
    </w:rPr>
  </w:style>
  <w:style w:type="paragraph" w:styleId="Revision">
    <w:name w:val="Revision"/>
    <w:hidden/>
    <w:uiPriority w:val="99"/>
    <w:semiHidden/>
    <w:rsid w:val="00455A0D"/>
    <w:pPr>
      <w:spacing w:after="0" w:line="240" w:lineRule="auto"/>
    </w:pPr>
    <w:rPr>
      <w:rFonts w:ascii="Candara" w:hAnsi="Candara"/>
      <w:sz w:val="24"/>
    </w:rPr>
  </w:style>
  <w:style w:type="paragraph" w:styleId="BalloonText">
    <w:name w:val="Balloon Text"/>
    <w:basedOn w:val="Normal"/>
    <w:link w:val="BalloonTextChar"/>
    <w:uiPriority w:val="99"/>
    <w:semiHidden/>
    <w:unhideWhenUsed/>
    <w:rsid w:val="00455A0D"/>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55A0D"/>
    <w:rPr>
      <w:rFonts w:ascii="Segoe UI" w:hAnsi="Segoe UI" w:cs="Segoe UI"/>
      <w:sz w:val="18"/>
      <w:szCs w:val="18"/>
    </w:rPr>
  </w:style>
  <w:style w:type="table" w:styleId="TableGrid">
    <w:name w:val="Table Grid"/>
    <w:basedOn w:val="TableNormal"/>
    <w:uiPriority w:val="39"/>
    <w:rsid w:val="003F3E5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umList1">
    <w:name w:val="NumList1"/>
    <w:basedOn w:val="NoList"/>
    <w:uiPriority w:val="99"/>
    <w:rsid w:val="00E61FBB"/>
    <w:pPr>
      <w:numPr>
        <w:numId w:val="4"/>
      </w:numPr>
    </w:pPr>
  </w:style>
  <w:style w:type="numbering" w:customStyle="1" w:styleId="List1">
    <w:name w:val="List1"/>
    <w:basedOn w:val="NoList"/>
    <w:uiPriority w:val="99"/>
    <w:rsid w:val="00E21AA5"/>
    <w:pPr>
      <w:numPr>
        <w:numId w:val="6"/>
      </w:numPr>
    </w:pPr>
  </w:style>
  <w:style w:type="numbering" w:customStyle="1" w:styleId="NumList">
    <w:name w:val="NumList"/>
    <w:basedOn w:val="NoList"/>
    <w:uiPriority w:val="99"/>
    <w:rsid w:val="00854343"/>
    <w:pPr>
      <w:numPr>
        <w:numId w:val="7"/>
      </w:numPr>
    </w:pPr>
  </w:style>
  <w:style w:type="paragraph" w:customStyle="1" w:styleId="NormalLineSpacing">
    <w:name w:val="NormalLineSpacing"/>
    <w:basedOn w:val="Normal"/>
    <w:qFormat/>
    <w:rsid w:val="002E389D"/>
    <w:pPr>
      <w:spacing w:before="0" w:after="0" w:line="120" w:lineRule="exact"/>
      <w:ind w:left="288"/>
    </w:pPr>
  </w:style>
  <w:style w:type="paragraph" w:customStyle="1" w:styleId="ListParagraph0">
    <w:name w:val="ListParagraph"/>
    <w:basedOn w:val="ListParagraph"/>
    <w:link w:val="ListParagraphChar0"/>
    <w:qFormat/>
    <w:rsid w:val="00656F45"/>
    <w:pPr>
      <w:spacing w:before="120" w:after="120" w:line="240" w:lineRule="atLeast"/>
      <w:ind w:left="720"/>
      <w:contextualSpacing w:val="0"/>
    </w:pPr>
    <w:rPr>
      <w:rFonts w:eastAsia="Times New Roman" w:cs="Segoe UI"/>
      <w:szCs w:val="24"/>
      <w:lang w:val="en"/>
    </w:rPr>
  </w:style>
  <w:style w:type="character" w:customStyle="1" w:styleId="ListParagraphChar">
    <w:name w:val="List Paragraph Char"/>
    <w:basedOn w:val="DefaultParagraphFont"/>
    <w:link w:val="ListParagraph"/>
    <w:uiPriority w:val="34"/>
    <w:rsid w:val="00656F45"/>
    <w:rPr>
      <w:rFonts w:ascii="Candara" w:hAnsi="Candara"/>
      <w:sz w:val="24"/>
    </w:rPr>
  </w:style>
  <w:style w:type="character" w:customStyle="1" w:styleId="ListParagraphChar0">
    <w:name w:val="ListParagraph Char"/>
    <w:basedOn w:val="ListParagraphChar"/>
    <w:link w:val="ListParagraph0"/>
    <w:rsid w:val="00656F45"/>
    <w:rPr>
      <w:rFonts w:ascii="Candara" w:eastAsia="Times New Roman" w:hAnsi="Candara" w:cs="Segoe UI"/>
      <w:sz w:val="24"/>
      <w:szCs w:val="24"/>
      <w:lang w:val="en"/>
    </w:rPr>
  </w:style>
  <w:style w:type="character" w:styleId="PlaceholderText">
    <w:name w:val="Placeholder Text"/>
    <w:basedOn w:val="DefaultParagraphFont"/>
    <w:uiPriority w:val="99"/>
    <w:semiHidden/>
    <w:rsid w:val="001D570C"/>
    <w:rPr>
      <w:color w:val="808080"/>
    </w:rPr>
  </w:style>
  <w:style w:type="paragraph" w:customStyle="1" w:styleId="HeadingAlt">
    <w:name w:val="HeadingAlt"/>
    <w:basedOn w:val="Normal2"/>
    <w:link w:val="HeadingAltChar"/>
    <w:qFormat/>
    <w:rsid w:val="003127D7"/>
    <w:pPr>
      <w:spacing w:before="0" w:after="0"/>
    </w:pPr>
    <w:rPr>
      <w:b/>
      <w:sz w:val="28"/>
      <w:szCs w:val="28"/>
    </w:rPr>
  </w:style>
  <w:style w:type="character" w:customStyle="1" w:styleId="Normal2Char">
    <w:name w:val="Normal2 Char"/>
    <w:basedOn w:val="DefaultParagraphFont"/>
    <w:link w:val="Normal2"/>
    <w:rsid w:val="00BC793E"/>
    <w:rPr>
      <w:rFonts w:ascii="Candara" w:hAnsi="Candara"/>
      <w:sz w:val="24"/>
    </w:rPr>
  </w:style>
  <w:style w:type="character" w:customStyle="1" w:styleId="HeadingAltChar">
    <w:name w:val="HeadingAlt Char"/>
    <w:basedOn w:val="Normal2Char"/>
    <w:link w:val="HeadingAlt"/>
    <w:rsid w:val="003127D7"/>
    <w:rPr>
      <w:rFonts w:ascii="Candara" w:hAnsi="Candara"/>
      <w:b/>
      <w:sz w:val="28"/>
      <w:szCs w:val="28"/>
    </w:rPr>
  </w:style>
  <w:style w:type="paragraph" w:styleId="Header">
    <w:name w:val="header"/>
    <w:basedOn w:val="Normal"/>
    <w:link w:val="HeaderChar"/>
    <w:uiPriority w:val="99"/>
    <w:unhideWhenUsed/>
    <w:rsid w:val="00AD6215"/>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AD6215"/>
    <w:rPr>
      <w:rFonts w:ascii="Candara" w:hAnsi="Candara"/>
      <w:sz w:val="24"/>
    </w:rPr>
  </w:style>
  <w:style w:type="paragraph" w:styleId="Footer">
    <w:name w:val="footer"/>
    <w:basedOn w:val="Normal"/>
    <w:link w:val="FooterChar"/>
    <w:uiPriority w:val="99"/>
    <w:unhideWhenUsed/>
    <w:rsid w:val="00AD6215"/>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AD6215"/>
    <w:rPr>
      <w:rFonts w:ascii="Candara" w:hAnsi="Candara"/>
      <w:sz w:val="24"/>
    </w:rPr>
  </w:style>
  <w:style w:type="paragraph" w:styleId="Caption">
    <w:name w:val="caption"/>
    <w:basedOn w:val="Normal"/>
    <w:next w:val="Normal"/>
    <w:uiPriority w:val="35"/>
    <w:unhideWhenUsed/>
    <w:qFormat/>
    <w:rsid w:val="00453722"/>
    <w:pPr>
      <w:spacing w:before="0" w:after="200" w:line="240" w:lineRule="auto"/>
    </w:pPr>
    <w:rPr>
      <w:i/>
      <w:iCs/>
      <w:color w:val="44546A" w:themeColor="text2"/>
      <w:sz w:val="18"/>
      <w:szCs w:val="18"/>
    </w:rPr>
  </w:style>
  <w:style w:type="paragraph" w:styleId="TableofFigures">
    <w:name w:val="table of figures"/>
    <w:basedOn w:val="Normal"/>
    <w:next w:val="Normal"/>
    <w:uiPriority w:val="99"/>
    <w:unhideWhenUsed/>
    <w:rsid w:val="00D078CA"/>
    <w:pPr>
      <w:spacing w:after="0"/>
    </w:pPr>
  </w:style>
  <w:style w:type="paragraph" w:customStyle="1" w:styleId="no-title">
    <w:name w:val="no-title"/>
    <w:basedOn w:val="Normal"/>
    <w:rsid w:val="000071B7"/>
    <w:pPr>
      <w:spacing w:before="0" w:after="150" w:line="240" w:lineRule="auto"/>
    </w:pPr>
    <w:rPr>
      <w:rFonts w:ascii="Times New Roman" w:eastAsia="Times New Roman" w:hAnsi="Times New Roman" w:cs="Times New Roman"/>
      <w:szCs w:val="24"/>
    </w:rPr>
  </w:style>
  <w:style w:type="paragraph" w:styleId="NormalWeb">
    <w:name w:val="Normal (Web)"/>
    <w:basedOn w:val="Normal"/>
    <w:uiPriority w:val="99"/>
    <w:semiHidden/>
    <w:unhideWhenUsed/>
    <w:rsid w:val="00AD67F0"/>
    <w:pPr>
      <w:spacing w:before="100" w:beforeAutospacing="1" w:after="100" w:afterAutospacing="1" w:line="240" w:lineRule="auto"/>
    </w:pPr>
    <w:rPr>
      <w:rFonts w:ascii="Times New Roman" w:eastAsia="Times New Roman" w:hAnsi="Times New Roman" w:cs="Times New Roman"/>
      <w:szCs w:val="24"/>
    </w:rPr>
  </w:style>
  <w:style w:type="paragraph" w:styleId="TOC5">
    <w:name w:val="toc 5"/>
    <w:basedOn w:val="Normal"/>
    <w:next w:val="Normal"/>
    <w:autoRedefine/>
    <w:uiPriority w:val="39"/>
    <w:unhideWhenUsed/>
    <w:rsid w:val="00AA5370"/>
    <w:pPr>
      <w:tabs>
        <w:tab w:val="right" w:leader="dot" w:pos="10502"/>
      </w:tabs>
      <w:spacing w:after="100"/>
      <w:ind w:left="960"/>
    </w:pPr>
  </w:style>
  <w:style w:type="character" w:customStyle="1" w:styleId="normaltextrun">
    <w:name w:val="normaltextrun"/>
    <w:basedOn w:val="DefaultParagraphFont"/>
    <w:rsid w:val="0016064C"/>
  </w:style>
  <w:style w:type="character" w:customStyle="1" w:styleId="ui-provider">
    <w:name w:val="ui-provider"/>
    <w:basedOn w:val="DefaultParagraphFont"/>
    <w:rsid w:val="00E431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1356536">
      <w:bodyDiv w:val="1"/>
      <w:marLeft w:val="0"/>
      <w:marRight w:val="0"/>
      <w:marTop w:val="0"/>
      <w:marBottom w:val="0"/>
      <w:divBdr>
        <w:top w:val="none" w:sz="0" w:space="0" w:color="auto"/>
        <w:left w:val="none" w:sz="0" w:space="0" w:color="auto"/>
        <w:bottom w:val="none" w:sz="0" w:space="0" w:color="auto"/>
        <w:right w:val="none" w:sz="0" w:space="0" w:color="auto"/>
      </w:divBdr>
      <w:divsChild>
        <w:div w:id="1254901085">
          <w:marLeft w:val="0"/>
          <w:marRight w:val="0"/>
          <w:marTop w:val="0"/>
          <w:marBottom w:val="0"/>
          <w:divBdr>
            <w:top w:val="none" w:sz="0" w:space="0" w:color="auto"/>
            <w:left w:val="none" w:sz="0" w:space="0" w:color="auto"/>
            <w:bottom w:val="none" w:sz="0" w:space="0" w:color="auto"/>
            <w:right w:val="none" w:sz="0" w:space="0" w:color="auto"/>
          </w:divBdr>
          <w:divsChild>
            <w:div w:id="1404986444">
              <w:marLeft w:val="0"/>
              <w:marRight w:val="0"/>
              <w:marTop w:val="0"/>
              <w:marBottom w:val="0"/>
              <w:divBdr>
                <w:top w:val="none" w:sz="0" w:space="0" w:color="auto"/>
                <w:left w:val="none" w:sz="0" w:space="0" w:color="auto"/>
                <w:bottom w:val="none" w:sz="0" w:space="0" w:color="auto"/>
                <w:right w:val="none" w:sz="0" w:space="0" w:color="auto"/>
              </w:divBdr>
              <w:divsChild>
                <w:div w:id="2037657732">
                  <w:marLeft w:val="30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1328151">
      <w:bodyDiv w:val="1"/>
      <w:marLeft w:val="0"/>
      <w:marRight w:val="0"/>
      <w:marTop w:val="0"/>
      <w:marBottom w:val="0"/>
      <w:divBdr>
        <w:top w:val="none" w:sz="0" w:space="0" w:color="auto"/>
        <w:left w:val="none" w:sz="0" w:space="0" w:color="auto"/>
        <w:bottom w:val="none" w:sz="0" w:space="0" w:color="auto"/>
        <w:right w:val="none" w:sz="0" w:space="0" w:color="auto"/>
      </w:divBdr>
    </w:div>
    <w:div w:id="632488906">
      <w:bodyDiv w:val="1"/>
      <w:marLeft w:val="0"/>
      <w:marRight w:val="0"/>
      <w:marTop w:val="0"/>
      <w:marBottom w:val="0"/>
      <w:divBdr>
        <w:top w:val="none" w:sz="0" w:space="0" w:color="auto"/>
        <w:left w:val="none" w:sz="0" w:space="0" w:color="auto"/>
        <w:bottom w:val="none" w:sz="0" w:space="0" w:color="auto"/>
        <w:right w:val="none" w:sz="0" w:space="0" w:color="auto"/>
      </w:divBdr>
      <w:divsChild>
        <w:div w:id="1908489978">
          <w:marLeft w:val="0"/>
          <w:marRight w:val="0"/>
          <w:marTop w:val="0"/>
          <w:marBottom w:val="0"/>
          <w:divBdr>
            <w:top w:val="none" w:sz="0" w:space="0" w:color="auto"/>
            <w:left w:val="none" w:sz="0" w:space="0" w:color="auto"/>
            <w:bottom w:val="none" w:sz="0" w:space="0" w:color="auto"/>
            <w:right w:val="none" w:sz="0" w:space="0" w:color="auto"/>
          </w:divBdr>
        </w:div>
      </w:divsChild>
    </w:div>
    <w:div w:id="1214200046">
      <w:bodyDiv w:val="1"/>
      <w:marLeft w:val="0"/>
      <w:marRight w:val="0"/>
      <w:marTop w:val="0"/>
      <w:marBottom w:val="0"/>
      <w:divBdr>
        <w:top w:val="none" w:sz="0" w:space="0" w:color="auto"/>
        <w:left w:val="none" w:sz="0" w:space="0" w:color="auto"/>
        <w:bottom w:val="none" w:sz="0" w:space="0" w:color="auto"/>
        <w:right w:val="none" w:sz="0" w:space="0" w:color="auto"/>
      </w:divBdr>
    </w:div>
    <w:div w:id="1214653533">
      <w:bodyDiv w:val="1"/>
      <w:marLeft w:val="0"/>
      <w:marRight w:val="0"/>
      <w:marTop w:val="0"/>
      <w:marBottom w:val="0"/>
      <w:divBdr>
        <w:top w:val="none" w:sz="0" w:space="0" w:color="auto"/>
        <w:left w:val="none" w:sz="0" w:space="0" w:color="auto"/>
        <w:bottom w:val="none" w:sz="0" w:space="0" w:color="auto"/>
        <w:right w:val="none" w:sz="0" w:space="0" w:color="auto"/>
      </w:divBdr>
      <w:divsChild>
        <w:div w:id="1047994369">
          <w:marLeft w:val="0"/>
          <w:marRight w:val="0"/>
          <w:marTop w:val="0"/>
          <w:marBottom w:val="0"/>
          <w:divBdr>
            <w:top w:val="none" w:sz="0" w:space="0" w:color="auto"/>
            <w:left w:val="none" w:sz="0" w:space="0" w:color="auto"/>
            <w:bottom w:val="none" w:sz="0" w:space="0" w:color="auto"/>
            <w:right w:val="none" w:sz="0" w:space="0" w:color="auto"/>
          </w:divBdr>
          <w:divsChild>
            <w:div w:id="295570771">
              <w:marLeft w:val="0"/>
              <w:marRight w:val="0"/>
              <w:marTop w:val="0"/>
              <w:marBottom w:val="0"/>
              <w:divBdr>
                <w:top w:val="none" w:sz="0" w:space="0" w:color="auto"/>
                <w:left w:val="none" w:sz="0" w:space="0" w:color="auto"/>
                <w:bottom w:val="none" w:sz="0" w:space="0" w:color="auto"/>
                <w:right w:val="none" w:sz="0" w:space="0" w:color="auto"/>
              </w:divBdr>
            </w:div>
            <w:div w:id="178638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527088">
      <w:bodyDiv w:val="1"/>
      <w:marLeft w:val="0"/>
      <w:marRight w:val="0"/>
      <w:marTop w:val="0"/>
      <w:marBottom w:val="0"/>
      <w:divBdr>
        <w:top w:val="none" w:sz="0" w:space="0" w:color="auto"/>
        <w:left w:val="none" w:sz="0" w:space="0" w:color="auto"/>
        <w:bottom w:val="none" w:sz="0" w:space="0" w:color="auto"/>
        <w:right w:val="none" w:sz="0" w:space="0" w:color="auto"/>
      </w:divBdr>
      <w:divsChild>
        <w:div w:id="518393612">
          <w:marLeft w:val="0"/>
          <w:marRight w:val="0"/>
          <w:marTop w:val="0"/>
          <w:marBottom w:val="0"/>
          <w:divBdr>
            <w:top w:val="none" w:sz="0" w:space="0" w:color="auto"/>
            <w:left w:val="none" w:sz="0" w:space="0" w:color="auto"/>
            <w:bottom w:val="none" w:sz="0" w:space="0" w:color="auto"/>
            <w:right w:val="none" w:sz="0" w:space="0" w:color="auto"/>
          </w:divBdr>
        </w:div>
      </w:divsChild>
    </w:div>
    <w:div w:id="19618344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package" Target="embeddings/Microsoft_Visio_Drawing1.vsdx"/><Relationship Id="rId21" Type="http://schemas.openxmlformats.org/officeDocument/2006/relationships/image" Target="media/image8.emf"/><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40.png"/><Relationship Id="rId68" Type="http://schemas.openxmlformats.org/officeDocument/2006/relationships/hyperlink" Target="https://github.com/Microsoft/WindowsProtocolTestSuites/blob/main/TestSuites/FileServer/docs/FileServerUserGuide.md" TargetMode="External"/><Relationship Id="rId84" Type="http://schemas.openxmlformats.org/officeDocument/2006/relationships/hyperlink" Target="https://msdn.microsoft.com/en-us/library/ff469524.aspx" TargetMode="External"/><Relationship Id="rId89" Type="http://schemas.openxmlformats.org/officeDocument/2006/relationships/hyperlink" Target="https://github.com/Microsoft/WindowsProtocolTestSuites/blob/main/TestSuites/FileServer/docs/Auth_ServerTestDesignSpecification.md" TargetMode="External"/><Relationship Id="rId16" Type="http://schemas.microsoft.com/office/2018/08/relationships/commentsExtensible" Target="commentsExtensible.xml"/><Relationship Id="rId11" Type="http://schemas.openxmlformats.org/officeDocument/2006/relationships/image" Target="media/image3.png"/><Relationship Id="rId32" Type="http://schemas.openxmlformats.org/officeDocument/2006/relationships/hyperlink" Target="https://docs.microsoft.com/en-us/openspecs/windows_protocols/ms-winprotlp/e36c976a-6263-42a8-b119-7a3cc41ddd2a" TargetMode="External"/><Relationship Id="rId37" Type="http://schemas.openxmlformats.org/officeDocument/2006/relationships/image" Target="media/image17.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hyperlink" Target="https://msdn.microsoft.com/en-us/library/hh554852.aspx" TargetMode="External"/><Relationship Id="rId79" Type="http://schemas.openxmlformats.org/officeDocument/2006/relationships/hyperlink" Target="https://msdn.microsoft.com/en-us/library/mt226249.aspx" TargetMode="External"/><Relationship Id="rId102" Type="http://schemas.microsoft.com/office/2011/relationships/people" Target="people.xml"/><Relationship Id="rId5" Type="http://schemas.openxmlformats.org/officeDocument/2006/relationships/numbering" Target="numbering.xml"/><Relationship Id="rId90" Type="http://schemas.openxmlformats.org/officeDocument/2006/relationships/hyperlink" Target="https://github.com/Microsoft/WindowsProtocolTestSuites/blob/main/TestSuites/FileServer/docs/Auth_ServerTestDesignSpecification.md" TargetMode="External"/><Relationship Id="rId95" Type="http://schemas.openxmlformats.org/officeDocument/2006/relationships/header" Target="header1.xml"/><Relationship Id="rId22" Type="http://schemas.openxmlformats.org/officeDocument/2006/relationships/hyperlink" Target="https://github.com/microsoft/WindowsProtocolTestSuites/releases" TargetMode="External"/><Relationship Id="rId27" Type="http://schemas.openxmlformats.org/officeDocument/2006/relationships/image" Target="media/image11.emf"/><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image" Target="media/image41.png"/><Relationship Id="rId69" Type="http://schemas.openxmlformats.org/officeDocument/2006/relationships/hyperlink" Target="https://github.com/Microsoft/WindowsProtocolTestSuites/blob/main/TestSuites/FileServer/docs/FileServerUserGuide.md" TargetMode="External"/><Relationship Id="rId80" Type="http://schemas.openxmlformats.org/officeDocument/2006/relationships/hyperlink" Target="https://msdn.microsoft.com/en-us/library/mt226249.aspx" TargetMode="External"/><Relationship Id="rId85" Type="http://schemas.openxmlformats.org/officeDocument/2006/relationships/hyperlink" Target="https://github.com/Microsoft/WindowsProtocolTestSuites/tree/main/TestSuites/MS-SMB/docs/" TargetMode="External"/><Relationship Id="rId12" Type="http://schemas.openxmlformats.org/officeDocument/2006/relationships/image" Target="media/image4.png"/><Relationship Id="rId17" Type="http://schemas.openxmlformats.org/officeDocument/2006/relationships/image" Target="media/image5.png"/><Relationship Id="rId25" Type="http://schemas.openxmlformats.org/officeDocument/2006/relationships/image" Target="media/image10.emf"/><Relationship Id="rId33" Type="http://schemas.openxmlformats.org/officeDocument/2006/relationships/hyperlink" Target="https://docs.microsoft.com/en-us/openspecs/windows_protocols/ms-smb2/5606ad47-5ee0-437a-817e-70c366052962" TargetMode="External"/><Relationship Id="rId38" Type="http://schemas.openxmlformats.org/officeDocument/2006/relationships/image" Target="media/image18.png"/><Relationship Id="rId46" Type="http://schemas.openxmlformats.org/officeDocument/2006/relationships/hyperlink" Target="https://github.com/Microsoft/WindowsProtocolTestSuites/blob/main/TestSuites/FileServer/docs/FileServerTestDesignSpecification.md" TargetMode="External"/><Relationship Id="rId59" Type="http://schemas.openxmlformats.org/officeDocument/2006/relationships/image" Target="media/image36.png"/><Relationship Id="rId67" Type="http://schemas.openxmlformats.org/officeDocument/2006/relationships/hyperlink" Target="https://github.com/Microsoft/WindowsProtocolTestSuites/blob/main/TestSuites/FileServer/docs/FileServerTestDesignSpecification.md" TargetMode="External"/><Relationship Id="rId103"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1.png"/><Relationship Id="rId54" Type="http://schemas.openxmlformats.org/officeDocument/2006/relationships/image" Target="media/image32.png"/><Relationship Id="rId62" Type="http://schemas.openxmlformats.org/officeDocument/2006/relationships/image" Target="media/image39.png"/><Relationship Id="rId70" Type="http://schemas.openxmlformats.org/officeDocument/2006/relationships/hyperlink" Target="https://docs.microsoft.com/en-us/openspecs/windows_protocols/MS-WINPROTLP/e36c976a-6263-42a8-b119-7a3cc41ddd2a" TargetMode="External"/><Relationship Id="rId75" Type="http://schemas.openxmlformats.org/officeDocument/2006/relationships/hyperlink" Target="https://msdn.microsoft.com/en-us/library/hh536748.aspx" TargetMode="External"/><Relationship Id="rId83" Type="http://schemas.openxmlformats.org/officeDocument/2006/relationships/hyperlink" Target="https://msdn.microsoft.com/en-us/library/ff469524.aspx" TargetMode="External"/><Relationship Id="rId88" Type="http://schemas.openxmlformats.org/officeDocument/2006/relationships/hyperlink" Target="https://github.com/Microsoft/WindowsProtocolTestSuites/blob/main/TestSuites/FileServer/docs/FileServerTestDesignSpecification.md" TargetMode="External"/><Relationship Id="rId91" Type="http://schemas.openxmlformats.org/officeDocument/2006/relationships/hyperlink" Target="https://github.com/Microsoft/WindowsProtocolTestSuites/blob/main/TestSuites/FileServer/docs/MS-FSA_ServerTestDesignSpecification.md" TargetMode="External"/><Relationship Id="rId9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9.emf"/><Relationship Id="rId28" Type="http://schemas.openxmlformats.org/officeDocument/2006/relationships/package" Target="embeddings/Microsoft_Visio_Drawing2.vsdx"/><Relationship Id="rId36" Type="http://schemas.openxmlformats.org/officeDocument/2006/relationships/image" Target="media/image16.emf"/><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endnotes" Target="endnotes.xml"/><Relationship Id="rId31" Type="http://schemas.openxmlformats.org/officeDocument/2006/relationships/image" Target="media/image14.png"/><Relationship Id="rId44" Type="http://schemas.openxmlformats.org/officeDocument/2006/relationships/image" Target="media/image24.png"/><Relationship Id="rId52" Type="http://schemas.openxmlformats.org/officeDocument/2006/relationships/image" Target="media/image30.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hyperlink" Target="https://msdn.microsoft.com/en-us/library/hh554852.aspx" TargetMode="External"/><Relationship Id="rId78" Type="http://schemas.openxmlformats.org/officeDocument/2006/relationships/hyperlink" Target="https://msdn.microsoft.com/en-us/library/cc226982.aspx" TargetMode="External"/><Relationship Id="rId81" Type="http://schemas.openxmlformats.org/officeDocument/2006/relationships/hyperlink" Target="https://msdn.microsoft.com/en-us/library/dn393384.aspx" TargetMode="External"/><Relationship Id="rId86" Type="http://schemas.openxmlformats.org/officeDocument/2006/relationships/hyperlink" Target="https://github.com/Microsoft/WindowsProtocolTestSuites/tree/main/TestSuites/MS-SMB/docs/" TargetMode="External"/><Relationship Id="rId94" Type="http://schemas.openxmlformats.org/officeDocument/2006/relationships/hyperlink" Target="https://github.com/Microsoft/WindowsProtocolTestSuites/blob/main/TestSuites/FileServer/docs/MS-SQOS_ServerTestDesignSpecification.md" TargetMode="External"/><Relationship Id="rId99" Type="http://schemas.openxmlformats.org/officeDocument/2006/relationships/header" Target="header3.xml"/><Relationship Id="rId10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comments" Target="comments.xml"/><Relationship Id="rId18" Type="http://schemas.openxmlformats.org/officeDocument/2006/relationships/hyperlink" Target="https://github.com/microsoft/WindowsProtocolTestSuites/releases" TargetMode="External"/><Relationship Id="rId39" Type="http://schemas.openxmlformats.org/officeDocument/2006/relationships/image" Target="media/image19.png"/><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hyperlink" Target="https://msdn.microsoft.com/en-us/library/hh536748.aspx" TargetMode="External"/><Relationship Id="rId97"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hyperlink" Target="https://msdn.microsoft.com/en-us/library/cc246482.aspx" TargetMode="External"/><Relationship Id="rId92" Type="http://schemas.openxmlformats.org/officeDocument/2006/relationships/hyperlink" Target="https://github.com/Microsoft/WindowsProtocolTestSuites/blob/main/TestSuites/FileServer/docs/MS-FSA_ServerTestDesignSpecification.md" TargetMode="External"/><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package" Target="embeddings/Microsoft_Visio_Drawing.vsdx"/><Relationship Id="rId40" Type="http://schemas.openxmlformats.org/officeDocument/2006/relationships/image" Target="media/image20.png"/><Relationship Id="rId45" Type="http://schemas.openxmlformats.org/officeDocument/2006/relationships/hyperlink" Target="https://github.com/Microsoft/WindowsProtocolTestSuites/blob/staging/TestSuites/FileServer/docs/image/FileServerUserGuide/image1.png" TargetMode="External"/><Relationship Id="rId66" Type="http://schemas.openxmlformats.org/officeDocument/2006/relationships/hyperlink" Target="https://github.com/microsoft/WindowsProtocolTestSuites/wiki/PtmCli" TargetMode="External"/><Relationship Id="rId87" Type="http://schemas.openxmlformats.org/officeDocument/2006/relationships/hyperlink" Target="https://github.com/Microsoft/WindowsProtocolTestSuites/blob/main/TestSuites/FileServer/docs/FileServerTestDesignSpecification.md" TargetMode="External"/><Relationship Id="rId61" Type="http://schemas.openxmlformats.org/officeDocument/2006/relationships/image" Target="media/image38.png"/><Relationship Id="rId82" Type="http://schemas.openxmlformats.org/officeDocument/2006/relationships/hyperlink" Target="https://msdn.microsoft.com/en-us/library/dn393384.aspx" TargetMode="External"/><Relationship Id="rId19" Type="http://schemas.openxmlformats.org/officeDocument/2006/relationships/image" Target="media/image6.png"/><Relationship Id="rId14" Type="http://schemas.microsoft.com/office/2011/relationships/commentsExtended" Target="commentsExtended.xml"/><Relationship Id="rId30" Type="http://schemas.openxmlformats.org/officeDocument/2006/relationships/image" Target="media/image13.png"/><Relationship Id="rId35" Type="http://schemas.openxmlformats.org/officeDocument/2006/relationships/hyperlink" Target="https://github.com/Microsoft/WindowsProtocolTestSuites/blob/main/TestSuites/FileServer/docs/FileServerUserGuide.md" TargetMode="External"/><Relationship Id="rId56" Type="http://schemas.openxmlformats.org/officeDocument/2006/relationships/hyperlink" Target="https://github.com/Microsoft/WindowsProtocolTestSuites/blob/main/TestSuites/FileServer/docs/FileServerTestDesignSpecification.md" TargetMode="External"/><Relationship Id="rId77" Type="http://schemas.openxmlformats.org/officeDocument/2006/relationships/hyperlink" Target="https://msdn.microsoft.com/en-us/library/cc226982.aspx" TargetMode="External"/><Relationship Id="rId100" Type="http://schemas.openxmlformats.org/officeDocument/2006/relationships/footer" Target="footer3.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hyperlink" Target="https://msdn.microsoft.com/en-us/library/cc246482.aspx" TargetMode="External"/><Relationship Id="rId93" Type="http://schemas.openxmlformats.org/officeDocument/2006/relationships/hyperlink" Target="https://github.com/Microsoft/WindowsProtocolTestSuites/blob/main/TestSuites/FileServer/docs/MS-SQOS_ServerTestDesignSpecification.md" TargetMode="External"/><Relationship Id="rId98" Type="http://schemas.openxmlformats.org/officeDocument/2006/relationships/footer" Target="footer2.xml"/><Relationship Id="rId3" Type="http://schemas.openxmlformats.org/officeDocument/2006/relationships/customXml" Target="../customXml/item3.xml"/></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7">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585C8690-2325-4DC1-8C9C-1E982B5F829C}">
  <we:reference id="wa104099688" version="1.3.0.0" store="en-US"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overPageProperties xmlns="http://schemas.microsoft.com/office/2006/coverPageProps">
  <PublishDate/>
  <Abstract>Training in File Server-SMB2 Test Suite Technology</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04A061C51D86A14B8AC62804943C8809" ma:contentTypeVersion="16" ma:contentTypeDescription="Create a new document." ma:contentTypeScope="" ma:versionID="1158db615de47bcb4471edb13bd9278a">
  <xsd:schema xmlns:xsd="http://www.w3.org/2001/XMLSchema" xmlns:xs="http://www.w3.org/2001/XMLSchema" xmlns:p="http://schemas.microsoft.com/office/2006/metadata/properties" xmlns:ns1="http://schemas.microsoft.com/sharepoint/v3" xmlns:ns2="08466457-ca4a-450d-a840-dfdd4239e4a8" xmlns:ns3="8ca5de9b-594b-4f99-b499-7179c715aaee" targetNamespace="http://schemas.microsoft.com/office/2006/metadata/properties" ma:root="true" ma:fieldsID="b227deff1f8fedc6f9b224d813e8c21f" ns1:_="" ns2:_="" ns3:_="">
    <xsd:import namespace="http://schemas.microsoft.com/sharepoint/v3"/>
    <xsd:import namespace="08466457-ca4a-450d-a840-dfdd4239e4a8"/>
    <xsd:import namespace="8ca5de9b-594b-4f99-b499-7179c715aaee"/>
    <xsd:element name="properties">
      <xsd:complexType>
        <xsd:sequence>
          <xsd:element name="documentManagement">
            <xsd:complexType>
              <xsd:all>
                <xsd:element ref="ns2:SharedWithUsers" minOccurs="0"/>
                <xsd:element ref="ns2:SharedWithDetails" minOccurs="0"/>
                <xsd:element ref="ns2:LastSharedByUser" minOccurs="0"/>
                <xsd:element ref="ns2:LastSharedByTime" minOccurs="0"/>
                <xsd:element ref="ns3:MediaServiceMetadata" minOccurs="0"/>
                <xsd:element ref="ns3:MediaServiceFastMetadata" minOccurs="0"/>
                <xsd:element ref="ns3:MediaServiceDateTaken" minOccurs="0"/>
                <xsd:element ref="ns3:MediaServiceAutoTags" minOccurs="0"/>
                <xsd:element ref="ns3:MediaServiceOCR" minOccurs="0"/>
                <xsd:element ref="ns3:MediaServiceLocation" minOccurs="0"/>
                <xsd:element ref="ns1:_ip_UnifiedCompliancePolicyProperties" minOccurs="0"/>
                <xsd:element ref="ns1:_ip_UnifiedCompliancePolicyUIAction" minOccurs="0"/>
                <xsd:element ref="ns3:MediaServiceGenerationTime" minOccurs="0"/>
                <xsd:element ref="ns3:MediaServiceEventHashCode"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8" nillable="true" ma:displayName="Unified Compliance Policy Properties" ma:hidden="true" ma:internalName="_ip_UnifiedCompliancePolicyProperties">
      <xsd:simpleType>
        <xsd:restriction base="dms:Note"/>
      </xsd:simpleType>
    </xsd:element>
    <xsd:element name="_ip_UnifiedCompliancePolicyUIAction" ma:index="19"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8466457-ca4a-450d-a840-dfdd4239e4a8"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LastSharedByUser" ma:index="10" nillable="true" ma:displayName="Last Shared By User" ma:description="" ma:internalName="LastSharedByUser" ma:readOnly="true">
      <xsd:simpleType>
        <xsd:restriction base="dms:Note">
          <xsd:maxLength value="255"/>
        </xsd:restriction>
      </xsd:simpleType>
    </xsd:element>
    <xsd:element name="LastSharedByTime" ma:index="11" nillable="true" ma:displayName="Last Shared By Time" ma:description="" ma:internalName="LastSharedByTime" ma:readOnly="true">
      <xsd:simpleType>
        <xsd:restriction base="dms:DateTime"/>
      </xsd:simpleType>
    </xsd:element>
  </xsd:schema>
  <xsd:schema xmlns:xsd="http://www.w3.org/2001/XMLSchema" xmlns:xs="http://www.w3.org/2001/XMLSchema" xmlns:dms="http://schemas.microsoft.com/office/2006/documentManagement/types" xmlns:pc="http://schemas.microsoft.com/office/infopath/2007/PartnerControls" targetNamespace="8ca5de9b-594b-4f99-b499-7179c715aaee" elementFormDefault="qualified">
    <xsd:import namespace="http://schemas.microsoft.com/office/2006/documentManagement/types"/>
    <xsd:import namespace="http://schemas.microsoft.com/office/infopath/2007/PartnerControls"/>
    <xsd:element name="MediaServiceMetadata" ma:index="12" nillable="true" ma:displayName="MediaServiceMetadata" ma:description="" ma:hidden="true" ma:internalName="MediaServiceMetadata" ma:readOnly="true">
      <xsd:simpleType>
        <xsd:restriction base="dms:Note"/>
      </xsd:simpleType>
    </xsd:element>
    <xsd:element name="MediaServiceFastMetadata" ma:index="13" nillable="true" ma:displayName="MediaServiceFastMetadata" ma:description="" ma:hidden="true" ma:internalName="MediaServiceFastMetadata" ma:readOnly="true">
      <xsd:simpleType>
        <xsd:restriction base="dms:Note"/>
      </xsd:simpleType>
    </xsd:element>
    <xsd:element name="MediaServiceDateTaken" ma:index="14" nillable="true" ma:displayName="MediaServiceDateTaken" ma:description="" ma:hidden="true" ma:internalName="MediaServiceDateTaken" ma:readOnly="true">
      <xsd:simpleType>
        <xsd:restriction base="dms:Text"/>
      </xsd:simpleType>
    </xsd:element>
    <xsd:element name="MediaServiceAutoTags" ma:index="15" nillable="true" ma:displayName="MediaServiceAutoTags" ma:description="" ma:internalName="MediaServiceAutoTags" ma:readOnly="true">
      <xsd:simpleType>
        <xsd:restriction base="dms:Text"/>
      </xsd:simpleType>
    </xsd:element>
    <xsd:element name="MediaServiceOCR" ma:index="16" nillable="true" ma:displayName="MediaServiceOCR" ma:description="" ma:internalName="MediaServiceOCR" ma:readOnly="true">
      <xsd:simpleType>
        <xsd:restriction base="dms:Note">
          <xsd:maxLength value="255"/>
        </xsd:restriction>
      </xsd:simpleType>
    </xsd:element>
    <xsd:element name="MediaServiceLocation" ma:index="17" nillable="true" ma:displayName="MediaServiceLocation" ma:internalName="MediaServiceLocation" ma:readOnly="true">
      <xsd:simpleType>
        <xsd:restriction base="dms:Text"/>
      </xsd:simpleType>
    </xsd:element>
    <xsd:element name="MediaServiceGenerationTime" ma:index="20" nillable="true" ma:displayName="MediaServiceGenerationTime" ma:hidden="true" ma:internalName="MediaServiceGenerationTime" ma:readOnly="true">
      <xsd:simpleType>
        <xsd:restriction base="dms:Text"/>
      </xsd:simpleType>
    </xsd:element>
    <xsd:element name="MediaServiceEventHashCode" ma:index="21" nillable="true" ma:displayName="MediaServiceEventHashCode" ma:hidden="true" ma:internalName="MediaServiceEventHashCode" ma:readOnly="true">
      <xsd:simpleType>
        <xsd:restriction base="dms:Text"/>
      </xsd:simpleType>
    </xsd:element>
    <xsd:element name="MediaServiceAutoKeyPoints" ma:index="22" nillable="true" ma:displayName="MediaServiceAutoKeyPoints" ma:hidden="true" ma:internalName="MediaServiceAutoKeyPoints" ma:readOnly="true">
      <xsd:simpleType>
        <xsd:restriction base="dms:Note"/>
      </xsd:simpleType>
    </xsd:element>
    <xsd:element name="MediaServiceKeyPoints" ma:index="23"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058AA25-6895-45B1-875D-834B8290327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08466457-ca4a-450d-a840-dfdd4239e4a8"/>
    <ds:schemaRef ds:uri="8ca5de9b-594b-4f99-b499-7179c715aae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4EED18DD-020C-4FD2-BCCD-91660BBD627A}">
  <ds:schemaRefs>
    <ds:schemaRef ds:uri="http://schemas.microsoft.com/sharepoint/v3/contenttype/forms"/>
  </ds:schemaRefs>
</ds:datastoreItem>
</file>

<file path=customXml/itemProps4.xml><?xml version="1.0" encoding="utf-8"?>
<ds:datastoreItem xmlns:ds="http://schemas.openxmlformats.org/officeDocument/2006/customXml" ds:itemID="{E18034FC-4D63-41B4-B2DA-EC6500B2D922}">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Template>
  <TotalTime>2</TotalTime>
  <Pages>1</Pages>
  <Words>12481</Words>
  <Characters>71142</Characters>
  <Application>Microsoft Office Word</Application>
  <DocSecurity>0</DocSecurity>
  <Lines>592</Lines>
  <Paragraphs>166</Paragraphs>
  <ScaleCrop>false</ScaleCrop>
  <HeadingPairs>
    <vt:vector size="2" baseType="variant">
      <vt:variant>
        <vt:lpstr>Title</vt:lpstr>
      </vt:variant>
      <vt:variant>
        <vt:i4>1</vt:i4>
      </vt:variant>
    </vt:vector>
  </HeadingPairs>
  <TitlesOfParts>
    <vt:vector size="1" baseType="lpstr">
      <vt:lpstr>File Server-SMB2 Test Suite</vt:lpstr>
    </vt:vector>
  </TitlesOfParts>
  <Company/>
  <LinksUpToDate>false</LinksUpToDate>
  <CharactersWithSpaces>83457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File Server-SMB2 Test Suite</dc:title>
  <dc:subject/>
  <dc:creator>Microsoft Windows Protocols Test Team</dc:creator>
  <cp:keywords/>
  <dc:description/>
  <cp:lastModifiedBy>Abiodun Aremu</cp:lastModifiedBy>
  <cp:revision>4</cp:revision>
  <cp:lastPrinted>2023-09-05T07:13:00Z</cp:lastPrinted>
  <dcterms:created xsi:type="dcterms:W3CDTF">2023-09-05T07:12:00Z</dcterms:created>
  <dcterms:modified xsi:type="dcterms:W3CDTF">2023-09-05T07:13:00Z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greggill@microsoft.com</vt:lpwstr>
  </property>
  <property fmtid="{D5CDD505-2E9C-101B-9397-08002B2CF9AE}" pid="5" name="MSIP_Label_f42aa342-8706-4288-bd11-ebb85995028c_SetDate">
    <vt:lpwstr>2019-06-10T04:16:06.4658734Z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ActionId">
    <vt:lpwstr>b9a62527-63b4-4327-b08f-236686d8b7fa</vt:lpwstr>
  </property>
  <property fmtid="{D5CDD505-2E9C-101B-9397-08002B2CF9AE}" pid="9" name="MSIP_Label_f42aa342-8706-4288-bd11-ebb85995028c_Extended_MSFT_Method">
    <vt:lpwstr>Automatic</vt:lpwstr>
  </property>
  <property fmtid="{D5CDD505-2E9C-101B-9397-08002B2CF9AE}" pid="10" name="Sensitivity">
    <vt:lpwstr>General</vt:lpwstr>
  </property>
  <property fmtid="{D5CDD505-2E9C-101B-9397-08002B2CF9AE}" pid="11" name="ContentTypeId">
    <vt:lpwstr>0x01010004A061C51D86A14B8AC62804943C8809</vt:lpwstr>
  </property>
  <property fmtid="{D5CDD505-2E9C-101B-9397-08002B2CF9AE}" pid="12" name="_ip_UnifiedCompliancePolicyUIAction">
    <vt:lpwstr/>
  </property>
  <property fmtid="{D5CDD505-2E9C-101B-9397-08002B2CF9AE}" pid="13" name="_ip_UnifiedCompliancePolicyProperties">
    <vt:lpwstr/>
  </property>
</Properties>
</file>